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9263D7" w14:textId="14DBE85A" w:rsidR="009C1241" w:rsidRDefault="009C1241"/>
    <w:p w14:paraId="4D94BD7C" w14:textId="77777777" w:rsidR="00FD28F9" w:rsidRDefault="00FD28F9"/>
    <w:sdt>
      <w:sdtPr>
        <w:id w:val="-580676102"/>
        <w:docPartObj>
          <w:docPartGallery w:val="Cover Pages"/>
          <w:docPartUnique/>
        </w:docPartObj>
      </w:sdtPr>
      <w:sdtContent>
        <w:p w14:paraId="37ED49C0" w14:textId="42997B24" w:rsidR="00B052E7" w:rsidRDefault="00B052E7"/>
        <w:p w14:paraId="2533268A" w14:textId="31074A33" w:rsidR="00B052E7" w:rsidRDefault="00F857DA">
          <w:r w:rsidRPr="00420EFF">
            <w:rPr>
              <w:noProof/>
            </w:rPr>
            <w:drawing>
              <wp:anchor distT="0" distB="0" distL="114300" distR="114300" simplePos="0" relativeHeight="251661312" behindDoc="0" locked="0" layoutInCell="1" allowOverlap="1" wp14:anchorId="0B77414F" wp14:editId="70856E58">
                <wp:simplePos x="0" y="0"/>
                <wp:positionH relativeFrom="column">
                  <wp:posOffset>480907</wp:posOffset>
                </wp:positionH>
                <wp:positionV relativeFrom="paragraph">
                  <wp:posOffset>2230120</wp:posOffset>
                </wp:positionV>
                <wp:extent cx="4787906" cy="1698592"/>
                <wp:effectExtent l="0" t="0" r="0" b="381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7906" cy="1698592"/>
                        </a:xfrm>
                        <a:prstGeom prst="rect">
                          <a:avLst/>
                        </a:prstGeom>
                      </pic:spPr>
                    </pic:pic>
                  </a:graphicData>
                </a:graphic>
                <wp14:sizeRelH relativeFrom="page">
                  <wp14:pctWidth>0</wp14:pctWidth>
                </wp14:sizeRelH>
                <wp14:sizeRelV relativeFrom="page">
                  <wp14:pctHeight>0</wp14:pctHeight>
                </wp14:sizeRelV>
              </wp:anchor>
            </w:drawing>
          </w:r>
          <w:r w:rsidR="004218E0">
            <w:rPr>
              <w:noProof/>
            </w:rPr>
            <mc:AlternateContent>
              <mc:Choice Requires="wps">
                <w:drawing>
                  <wp:anchor distT="0" distB="0" distL="182880" distR="182880" simplePos="0" relativeHeight="251660288" behindDoc="0" locked="0" layoutInCell="1" allowOverlap="1" wp14:anchorId="24DBDB35" wp14:editId="7FB64FE1">
                    <wp:simplePos x="0" y="0"/>
                    <wp:positionH relativeFrom="margin">
                      <wp:posOffset>446405</wp:posOffset>
                    </wp:positionH>
                    <wp:positionV relativeFrom="page">
                      <wp:posOffset>5768975</wp:posOffset>
                    </wp:positionV>
                    <wp:extent cx="4686300" cy="1863725"/>
                    <wp:effectExtent l="0" t="0" r="12700" b="2540"/>
                    <wp:wrapSquare wrapText="bothSides"/>
                    <wp:docPr id="131" name="Tekstvak 131"/>
                    <wp:cNvGraphicFramePr/>
                    <a:graphic xmlns:a="http://schemas.openxmlformats.org/drawingml/2006/main">
                      <a:graphicData uri="http://schemas.microsoft.com/office/word/2010/wordprocessingShape">
                        <wps:wsp>
                          <wps:cNvSpPr txBox="1"/>
                          <wps:spPr>
                            <a:xfrm>
                              <a:off x="0" y="0"/>
                              <a:ext cx="4686300" cy="1863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3D32B3" w14:textId="21B48746" w:rsidR="00AB4CB2" w:rsidRPr="00B26F05" w:rsidRDefault="00AB4CB2">
                                <w:pPr>
                                  <w:pStyle w:val="Geenafstand"/>
                                  <w:spacing w:before="40" w:after="560" w:line="216" w:lineRule="auto"/>
                                  <w:rPr>
                                    <w:color w:val="FF0000"/>
                                    <w:sz w:val="72"/>
                                    <w:szCs w:val="72"/>
                                    <w:lang w:val="nl-NL"/>
                                  </w:rPr>
                                </w:pPr>
                                <w:sdt>
                                  <w:sdtPr>
                                    <w:rPr>
                                      <w:color w:val="FF0000"/>
                                      <w:sz w:val="72"/>
                                      <w:szCs w:val="72"/>
                                      <w:lang w:val="nl-NL"/>
                                    </w:rPr>
                                    <w:alias w:val="Titel"/>
                                    <w:tag w:val=""/>
                                    <w:id w:val="736360681"/>
                                    <w:dataBinding w:prefixMappings="xmlns:ns0='http://purl.org/dc/elements/1.1/' xmlns:ns1='http://schemas.openxmlformats.org/package/2006/metadata/core-properties' " w:xpath="/ns1:coreProperties[1]/ns0:title[1]" w:storeItemID="{6C3C8BC8-F283-45AE-878A-BAB7291924A1}"/>
                                    <w:text/>
                                  </w:sdtPr>
                                  <w:sdtContent>
                                    <w:r w:rsidRPr="00B26F05">
                                      <w:rPr>
                                        <w:color w:val="FF0000"/>
                                        <w:sz w:val="72"/>
                                        <w:szCs w:val="72"/>
                                        <w:lang w:val="nl-NL"/>
                                      </w:rPr>
                                      <w:t>Onderzoek naar een nieuw software extensie</w:t>
                                    </w:r>
                                  </w:sdtContent>
                                </w:sdt>
                              </w:p>
                              <w:sdt>
                                <w:sdtPr>
                                  <w:rPr>
                                    <w:caps/>
                                    <w:color w:val="000000" w:themeColor="text1"/>
                                    <w:sz w:val="27"/>
                                    <w:szCs w:val="27"/>
                                  </w:rPr>
                                  <w:alias w:val="Ondertitel"/>
                                  <w:tag w:val=""/>
                                  <w:id w:val="1630974411"/>
                                  <w:dataBinding w:prefixMappings="xmlns:ns0='http://purl.org/dc/elements/1.1/' xmlns:ns1='http://schemas.openxmlformats.org/package/2006/metadata/core-properties' " w:xpath="/ns1:coreProperties[1]/ns0:subject[1]" w:storeItemID="{6C3C8BC8-F283-45AE-878A-BAB7291924A1}"/>
                                  <w:text/>
                                </w:sdtPr>
                                <w:sdtContent>
                                  <w:p w14:paraId="37CED1D9" w14:textId="40EEB612" w:rsidR="00AB4CB2" w:rsidRPr="004218E0" w:rsidRDefault="00AB4CB2">
                                    <w:pPr>
                                      <w:pStyle w:val="Geenafstand"/>
                                      <w:spacing w:before="40" w:after="40"/>
                                      <w:rPr>
                                        <w:caps/>
                                        <w:color w:val="000000" w:themeColor="text1"/>
                                        <w:sz w:val="27"/>
                                        <w:szCs w:val="27"/>
                                      </w:rPr>
                                    </w:pPr>
                                    <w:r w:rsidRPr="004218E0">
                                      <w:rPr>
                                        <w:caps/>
                                        <w:color w:val="000000" w:themeColor="text1"/>
                                        <w:sz w:val="27"/>
                                        <w:szCs w:val="27"/>
                                        <w:lang w:val="nl-NL"/>
                                      </w:rPr>
                                      <w:t xml:space="preserve">Hogeschool van Amsterdam | Business IT &amp; Management </w:t>
                                    </w:r>
                                  </w:p>
                                </w:sdtContent>
                              </w:sdt>
                              <w:sdt>
                                <w:sdtPr>
                                  <w:rPr>
                                    <w:rFonts w:asciiTheme="majorHAnsi" w:hAnsiTheme="majorHAnsi"/>
                                    <w:caps/>
                                    <w:color w:val="FF0000"/>
                                    <w:sz w:val="24"/>
                                    <w:szCs w:val="24"/>
                                  </w:rPr>
                                  <w:alias w:val="Auteur"/>
                                  <w:tag w:val=""/>
                                  <w:id w:val="441654673"/>
                                  <w:dataBinding w:prefixMappings="xmlns:ns0='http://purl.org/dc/elements/1.1/' xmlns:ns1='http://schemas.openxmlformats.org/package/2006/metadata/core-properties' " w:xpath="/ns1:coreProperties[1]/ns0:creator[1]" w:storeItemID="{6C3C8BC8-F283-45AE-878A-BAB7291924A1}"/>
                                  <w:text/>
                                </w:sdtPr>
                                <w:sdtContent>
                                  <w:p w14:paraId="14553CFD" w14:textId="77777777" w:rsidR="00AB4CB2" w:rsidRPr="00DB5232" w:rsidRDefault="00AB4CB2">
                                    <w:pPr>
                                      <w:pStyle w:val="Geenafstand"/>
                                      <w:spacing w:before="80" w:after="40"/>
                                      <w:rPr>
                                        <w:rFonts w:asciiTheme="majorHAnsi" w:hAnsiTheme="majorHAnsi"/>
                                        <w:caps/>
                                        <w:color w:val="FF0000"/>
                                        <w:sz w:val="24"/>
                                        <w:szCs w:val="24"/>
                                      </w:rPr>
                                    </w:pPr>
                                    <w:r w:rsidRPr="00DB5232">
                                      <w:rPr>
                                        <w:rFonts w:asciiTheme="majorHAnsi" w:hAnsiTheme="majorHAnsi"/>
                                        <w:caps/>
                                        <w:color w:val="FF0000"/>
                                        <w:sz w:val="24"/>
                                        <w:szCs w:val="24"/>
                                        <w:lang w:val="nl-NL"/>
                                      </w:rPr>
                                      <w:t>Yusuf Deniz – 15 September 2016</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24DBDB35" id="_x0000_t202" coordsize="21600,21600" o:spt="202" path="m0,0l0,21600,21600,21600,21600,0xe">
                    <v:stroke joinstyle="miter"/>
                    <v:path gradientshapeok="t" o:connecttype="rect"/>
                  </v:shapetype>
                  <v:shape id="Tekstvak 131" o:spid="_x0000_s1026" type="#_x0000_t202" style="position:absolute;margin-left:35.15pt;margin-top:454.25pt;width:369pt;height:146.75pt;z-index:251660288;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" filled="f" stroked="f" strokeweight=".5pt">
                    <v:textbox style="mso-fit-shape-to-text:t" inset="0,0,0,0">
                      <w:txbxContent>
                        <w:p w14:paraId="253D32B3" w14:textId="21B48746" w:rsidR="00AB4CB2" w:rsidRPr="00B26F05" w:rsidRDefault="00AB4CB2">
                          <w:pPr>
                            <w:pStyle w:val="Geenafstand"/>
                            <w:spacing w:before="40" w:after="560" w:line="216" w:lineRule="auto"/>
                            <w:rPr>
                              <w:color w:val="FF0000"/>
                              <w:sz w:val="72"/>
                              <w:szCs w:val="72"/>
                              <w:lang w:val="nl-NL"/>
                            </w:rPr>
                          </w:pPr>
                          <w:sdt>
                            <w:sdtPr>
                              <w:rPr>
                                <w:color w:val="FF0000"/>
                                <w:sz w:val="72"/>
                                <w:szCs w:val="72"/>
                                <w:lang w:val="nl-NL"/>
                              </w:rPr>
                              <w:alias w:val="Titel"/>
                              <w:tag w:val=""/>
                              <w:id w:val="736360681"/>
                              <w:dataBinding w:prefixMappings="xmlns:ns0='http://purl.org/dc/elements/1.1/' xmlns:ns1='http://schemas.openxmlformats.org/package/2006/metadata/core-properties' " w:xpath="/ns1:coreProperties[1]/ns0:title[1]" w:storeItemID="{6C3C8BC8-F283-45AE-878A-BAB7291924A1}"/>
                              <w:text/>
                            </w:sdtPr>
                            <w:sdtContent>
                              <w:r w:rsidRPr="00B26F05">
                                <w:rPr>
                                  <w:color w:val="FF0000"/>
                                  <w:sz w:val="72"/>
                                  <w:szCs w:val="72"/>
                                  <w:lang w:val="nl-NL"/>
                                </w:rPr>
                                <w:t>Onderzoek naar een nieuw software extensie</w:t>
                              </w:r>
                            </w:sdtContent>
                          </w:sdt>
                        </w:p>
                        <w:sdt>
                          <w:sdtPr>
                            <w:rPr>
                              <w:caps/>
                              <w:color w:val="000000" w:themeColor="text1"/>
                              <w:sz w:val="27"/>
                              <w:szCs w:val="27"/>
                            </w:rPr>
                            <w:alias w:val="Ondertitel"/>
                            <w:tag w:val=""/>
                            <w:id w:val="1630974411"/>
                            <w:dataBinding w:prefixMappings="xmlns:ns0='http://purl.org/dc/elements/1.1/' xmlns:ns1='http://schemas.openxmlformats.org/package/2006/metadata/core-properties' " w:xpath="/ns1:coreProperties[1]/ns0:subject[1]" w:storeItemID="{6C3C8BC8-F283-45AE-878A-BAB7291924A1}"/>
                            <w:text/>
                          </w:sdtPr>
                          <w:sdtContent>
                            <w:p w14:paraId="37CED1D9" w14:textId="40EEB612" w:rsidR="00AB4CB2" w:rsidRPr="004218E0" w:rsidRDefault="00AB4CB2">
                              <w:pPr>
                                <w:pStyle w:val="Geenafstand"/>
                                <w:spacing w:before="40" w:after="40"/>
                                <w:rPr>
                                  <w:caps/>
                                  <w:color w:val="000000" w:themeColor="text1"/>
                                  <w:sz w:val="27"/>
                                  <w:szCs w:val="27"/>
                                </w:rPr>
                              </w:pPr>
                              <w:r w:rsidRPr="004218E0">
                                <w:rPr>
                                  <w:caps/>
                                  <w:color w:val="000000" w:themeColor="text1"/>
                                  <w:sz w:val="27"/>
                                  <w:szCs w:val="27"/>
                                  <w:lang w:val="nl-NL"/>
                                </w:rPr>
                                <w:t xml:space="preserve">Hogeschool van Amsterdam | Business IT &amp; Management </w:t>
                              </w:r>
                            </w:p>
                          </w:sdtContent>
                        </w:sdt>
                        <w:sdt>
                          <w:sdtPr>
                            <w:rPr>
                              <w:rFonts w:asciiTheme="majorHAnsi" w:hAnsiTheme="majorHAnsi"/>
                              <w:caps/>
                              <w:color w:val="FF0000"/>
                              <w:sz w:val="24"/>
                              <w:szCs w:val="24"/>
                            </w:rPr>
                            <w:alias w:val="Auteur"/>
                            <w:tag w:val=""/>
                            <w:id w:val="441654673"/>
                            <w:dataBinding w:prefixMappings="xmlns:ns0='http://purl.org/dc/elements/1.1/' xmlns:ns1='http://schemas.openxmlformats.org/package/2006/metadata/core-properties' " w:xpath="/ns1:coreProperties[1]/ns0:creator[1]" w:storeItemID="{6C3C8BC8-F283-45AE-878A-BAB7291924A1}"/>
                            <w:text/>
                          </w:sdtPr>
                          <w:sdtContent>
                            <w:p w14:paraId="14553CFD" w14:textId="77777777" w:rsidR="00AB4CB2" w:rsidRPr="00DB5232" w:rsidRDefault="00AB4CB2">
                              <w:pPr>
                                <w:pStyle w:val="Geenafstand"/>
                                <w:spacing w:before="80" w:after="40"/>
                                <w:rPr>
                                  <w:rFonts w:asciiTheme="majorHAnsi" w:hAnsiTheme="majorHAnsi"/>
                                  <w:caps/>
                                  <w:color w:val="FF0000"/>
                                  <w:sz w:val="24"/>
                                  <w:szCs w:val="24"/>
                                </w:rPr>
                              </w:pPr>
                              <w:r w:rsidRPr="00DB5232">
                                <w:rPr>
                                  <w:rFonts w:asciiTheme="majorHAnsi" w:hAnsiTheme="majorHAnsi"/>
                                  <w:caps/>
                                  <w:color w:val="FF0000"/>
                                  <w:sz w:val="24"/>
                                  <w:szCs w:val="24"/>
                                  <w:lang w:val="nl-NL"/>
                                </w:rPr>
                                <w:t>Yusuf Deniz – 15 September 2016</w:t>
                              </w:r>
                            </w:p>
                          </w:sdtContent>
                        </w:sdt>
                      </w:txbxContent>
                    </v:textbox>
                    <w10:wrap type="square" anchorx="margin" anchory="page"/>
                  </v:shape>
                </w:pict>
              </mc:Fallback>
            </mc:AlternateContent>
          </w:r>
          <w:r w:rsidR="00B052E7">
            <w:br w:type="page"/>
          </w:r>
        </w:p>
      </w:sdtContent>
    </w:sdt>
    <w:p w14:paraId="1B7DB39B" w14:textId="729A6BE7" w:rsidR="00CB1A1F" w:rsidRDefault="00CB1A1F" w:rsidP="004C71B9">
      <w:pPr>
        <w:pStyle w:val="Kop1"/>
      </w:pPr>
    </w:p>
    <w:p w14:paraId="292A78DA" w14:textId="77777777" w:rsidR="004C71B9" w:rsidRDefault="004C71B9" w:rsidP="004C71B9"/>
    <w:p w14:paraId="5D6B0774" w14:textId="77777777" w:rsidR="004C71B9" w:rsidRDefault="004C71B9" w:rsidP="004C71B9"/>
    <w:p w14:paraId="6E09D92F" w14:textId="77777777" w:rsidR="004C71B9" w:rsidRDefault="004C71B9" w:rsidP="004C71B9"/>
    <w:p w14:paraId="0ADDDD6F" w14:textId="77777777" w:rsidR="004C71B9" w:rsidRDefault="004C71B9" w:rsidP="004C71B9"/>
    <w:p w14:paraId="7C849A73" w14:textId="77777777" w:rsidR="004C71B9" w:rsidRDefault="004C71B9" w:rsidP="004C71B9"/>
    <w:p w14:paraId="062637A6" w14:textId="77777777" w:rsidR="004C71B9" w:rsidRDefault="004C71B9" w:rsidP="004C71B9"/>
    <w:p w14:paraId="0331972D" w14:textId="77777777" w:rsidR="004C71B9" w:rsidRDefault="004C71B9" w:rsidP="004C71B9"/>
    <w:p w14:paraId="208151D9" w14:textId="77777777" w:rsidR="004C71B9" w:rsidRDefault="004C71B9" w:rsidP="004C71B9"/>
    <w:p w14:paraId="1C2DA3AA" w14:textId="77777777" w:rsidR="004C71B9" w:rsidRDefault="004C71B9" w:rsidP="004C71B9"/>
    <w:p w14:paraId="1DEC7339" w14:textId="77777777" w:rsidR="004C71B9" w:rsidRDefault="004C71B9" w:rsidP="004C71B9"/>
    <w:p w14:paraId="130D099B" w14:textId="77777777" w:rsidR="004C71B9" w:rsidRDefault="004C71B9" w:rsidP="004C71B9"/>
    <w:p w14:paraId="7636461D" w14:textId="77777777" w:rsidR="004C71B9" w:rsidRDefault="004C71B9" w:rsidP="004C71B9"/>
    <w:p w14:paraId="1B2CB954" w14:textId="77777777" w:rsidR="004C71B9" w:rsidRDefault="004C71B9" w:rsidP="004C71B9"/>
    <w:p w14:paraId="1DCE897C" w14:textId="77777777" w:rsidR="004C71B9" w:rsidRDefault="004C71B9" w:rsidP="004C71B9"/>
    <w:p w14:paraId="177D15D8" w14:textId="77777777" w:rsidR="004C71B9" w:rsidRDefault="004C71B9" w:rsidP="004C71B9"/>
    <w:p w14:paraId="34BBB0FF" w14:textId="77777777" w:rsidR="004C71B9" w:rsidRDefault="004C71B9" w:rsidP="004C71B9"/>
    <w:p w14:paraId="1F8202F3" w14:textId="77777777" w:rsidR="004C71B9" w:rsidRDefault="004C71B9" w:rsidP="004C71B9"/>
    <w:p w14:paraId="59B7F5B9" w14:textId="77777777" w:rsidR="004C71B9" w:rsidRDefault="004C71B9" w:rsidP="004C71B9"/>
    <w:p w14:paraId="015AA50F" w14:textId="77777777" w:rsidR="004C71B9" w:rsidRDefault="004C71B9" w:rsidP="004C71B9"/>
    <w:p w14:paraId="0D7AE4AD" w14:textId="77777777" w:rsidR="004C71B9" w:rsidRDefault="004C71B9" w:rsidP="004C71B9"/>
    <w:p w14:paraId="3EA38B7A" w14:textId="77777777" w:rsidR="004C71B9" w:rsidRDefault="004C71B9" w:rsidP="004C71B9"/>
    <w:p w14:paraId="36B03572" w14:textId="77777777" w:rsidR="004C71B9" w:rsidRPr="004C71B9" w:rsidRDefault="004C71B9" w:rsidP="004C71B9"/>
    <w:p w14:paraId="4060106F" w14:textId="77777777" w:rsidR="00CB1A1F" w:rsidRDefault="00CB1A1F" w:rsidP="00290C27"/>
    <w:p w14:paraId="406344F8" w14:textId="77777777" w:rsidR="00CB1A1F" w:rsidRDefault="00CB1A1F" w:rsidP="00290C27"/>
    <w:p w14:paraId="3B59C558" w14:textId="77777777" w:rsidR="00CB1A1F" w:rsidRPr="00290C27" w:rsidRDefault="00CB1A1F" w:rsidP="00290C27"/>
    <w:p w14:paraId="2674A33A" w14:textId="77777777" w:rsidR="00513E7A" w:rsidRDefault="00513E7A" w:rsidP="00290C27"/>
    <w:p w14:paraId="0F305BE8" w14:textId="3F6DD586" w:rsidR="00513E7A" w:rsidRDefault="00513E7A" w:rsidP="00F40205">
      <w:pPr>
        <w:rPr>
          <w:rFonts w:asciiTheme="minorHAnsi" w:hAnsiTheme="minorHAnsi"/>
          <w:b/>
          <w:sz w:val="22"/>
          <w:szCs w:val="22"/>
        </w:rPr>
      </w:pPr>
    </w:p>
    <w:p w14:paraId="16CAC0E7" w14:textId="77777777" w:rsidR="00976F86" w:rsidRDefault="00976F86" w:rsidP="00F40205">
      <w:pPr>
        <w:rPr>
          <w:rFonts w:asciiTheme="minorHAnsi" w:hAnsiTheme="minorHAnsi"/>
          <w:b/>
          <w:sz w:val="22"/>
          <w:szCs w:val="22"/>
        </w:rPr>
      </w:pPr>
    </w:p>
    <w:p w14:paraId="6F31FEFD" w14:textId="096EEAEE" w:rsidR="00B668E2" w:rsidRPr="00AB4CB2" w:rsidRDefault="00290C27" w:rsidP="00F40205">
      <w:pPr>
        <w:rPr>
          <w:rFonts w:asciiTheme="minorHAnsi" w:hAnsiTheme="minorHAnsi"/>
          <w:sz w:val="28"/>
        </w:rPr>
      </w:pPr>
      <w:r w:rsidRPr="00AB4CB2">
        <w:rPr>
          <w:rFonts w:asciiTheme="minorHAnsi" w:hAnsiTheme="minorHAnsi"/>
          <w:b/>
          <w:szCs w:val="22"/>
        </w:rPr>
        <w:t>Naam student:</w:t>
      </w:r>
      <w:r w:rsidRPr="00AB4CB2">
        <w:rPr>
          <w:rFonts w:asciiTheme="minorHAnsi" w:hAnsiTheme="minorHAnsi"/>
          <w:szCs w:val="22"/>
        </w:rPr>
        <w:t xml:space="preserve"> </w:t>
      </w:r>
      <w:r w:rsidR="007E4118" w:rsidRPr="00AB4CB2">
        <w:rPr>
          <w:rFonts w:asciiTheme="minorHAnsi" w:hAnsiTheme="minorHAnsi"/>
          <w:szCs w:val="22"/>
        </w:rPr>
        <w:tab/>
      </w:r>
      <w:r w:rsidR="007E4118" w:rsidRPr="00AB4CB2">
        <w:rPr>
          <w:rFonts w:asciiTheme="minorHAnsi" w:hAnsiTheme="minorHAnsi"/>
          <w:szCs w:val="22"/>
        </w:rPr>
        <w:tab/>
        <w:t>Yusuf Deniz</w:t>
      </w:r>
      <w:r w:rsidRPr="00AB4CB2">
        <w:rPr>
          <w:rFonts w:asciiTheme="minorHAnsi" w:hAnsiTheme="minorHAnsi"/>
          <w:szCs w:val="22"/>
        </w:rPr>
        <w:br/>
      </w:r>
      <w:r w:rsidRPr="00AB4CB2">
        <w:rPr>
          <w:rFonts w:asciiTheme="minorHAnsi" w:hAnsiTheme="minorHAnsi"/>
          <w:b/>
          <w:szCs w:val="22"/>
        </w:rPr>
        <w:t>Studentnummer:</w:t>
      </w:r>
      <w:r w:rsidRPr="00AB4CB2">
        <w:rPr>
          <w:rFonts w:asciiTheme="minorHAnsi" w:hAnsiTheme="minorHAnsi"/>
          <w:szCs w:val="22"/>
        </w:rPr>
        <w:t xml:space="preserve"> </w:t>
      </w:r>
      <w:r w:rsidR="007E4118" w:rsidRPr="00AB4CB2">
        <w:rPr>
          <w:rFonts w:asciiTheme="minorHAnsi" w:hAnsiTheme="minorHAnsi"/>
          <w:szCs w:val="22"/>
        </w:rPr>
        <w:tab/>
      </w:r>
      <w:r w:rsidR="00AD296B" w:rsidRPr="00AB4CB2">
        <w:rPr>
          <w:rFonts w:asciiTheme="minorHAnsi" w:hAnsiTheme="minorHAnsi"/>
          <w:szCs w:val="22"/>
        </w:rPr>
        <w:tab/>
      </w:r>
      <w:r w:rsidR="007E4118" w:rsidRPr="00AB4CB2">
        <w:rPr>
          <w:rFonts w:asciiTheme="minorHAnsi" w:hAnsiTheme="minorHAnsi"/>
          <w:szCs w:val="22"/>
        </w:rPr>
        <w:t>500685449</w:t>
      </w:r>
      <w:r w:rsidRPr="00AB4CB2">
        <w:rPr>
          <w:rFonts w:asciiTheme="minorHAnsi" w:hAnsiTheme="minorHAnsi"/>
          <w:szCs w:val="22"/>
        </w:rPr>
        <w:br/>
      </w:r>
      <w:r w:rsidRPr="00AB4CB2">
        <w:rPr>
          <w:rFonts w:asciiTheme="minorHAnsi" w:hAnsiTheme="minorHAnsi"/>
          <w:b/>
          <w:szCs w:val="22"/>
        </w:rPr>
        <w:t xml:space="preserve">E-mail: </w:t>
      </w:r>
      <w:r w:rsidR="007E4118" w:rsidRPr="00AB4CB2">
        <w:rPr>
          <w:rFonts w:asciiTheme="minorHAnsi" w:hAnsiTheme="minorHAnsi"/>
          <w:b/>
          <w:szCs w:val="22"/>
        </w:rPr>
        <w:tab/>
      </w:r>
      <w:r w:rsidR="007E4118" w:rsidRPr="00AB4CB2">
        <w:rPr>
          <w:rFonts w:asciiTheme="minorHAnsi" w:hAnsiTheme="minorHAnsi"/>
          <w:szCs w:val="22"/>
        </w:rPr>
        <w:tab/>
      </w:r>
      <w:r w:rsidR="00917E7E" w:rsidRPr="00AB4CB2">
        <w:rPr>
          <w:rFonts w:asciiTheme="minorHAnsi" w:hAnsiTheme="minorHAnsi"/>
          <w:szCs w:val="22"/>
        </w:rPr>
        <w:tab/>
      </w:r>
      <w:r w:rsidR="002F5FA5" w:rsidRPr="00AB4CB2">
        <w:rPr>
          <w:rFonts w:asciiTheme="minorHAnsi" w:hAnsiTheme="minorHAnsi"/>
          <w:szCs w:val="22"/>
        </w:rPr>
        <w:t>Yusuf.Deniz@</w:t>
      </w:r>
      <w:r w:rsidR="008B7DFE" w:rsidRPr="00AB4CB2">
        <w:rPr>
          <w:rFonts w:asciiTheme="minorHAnsi" w:hAnsiTheme="minorHAnsi"/>
          <w:szCs w:val="22"/>
        </w:rPr>
        <w:t>hva.nl</w:t>
      </w:r>
      <w:r w:rsidR="00463143" w:rsidRPr="00AB4CB2">
        <w:rPr>
          <w:rFonts w:asciiTheme="minorHAnsi" w:hAnsiTheme="minorHAnsi"/>
          <w:szCs w:val="22"/>
        </w:rPr>
        <w:br/>
      </w:r>
      <w:r w:rsidR="00463143" w:rsidRPr="00AB4CB2">
        <w:rPr>
          <w:rFonts w:asciiTheme="minorHAnsi" w:hAnsiTheme="minorHAnsi"/>
          <w:b/>
          <w:szCs w:val="22"/>
        </w:rPr>
        <w:br/>
      </w:r>
      <w:r w:rsidR="001F2C44" w:rsidRPr="00AB4CB2">
        <w:rPr>
          <w:rFonts w:asciiTheme="minorHAnsi" w:hAnsiTheme="minorHAnsi"/>
          <w:b/>
          <w:szCs w:val="22"/>
        </w:rPr>
        <w:t>Faculteit</w:t>
      </w:r>
      <w:r w:rsidRPr="00AB4CB2">
        <w:rPr>
          <w:rFonts w:asciiTheme="minorHAnsi" w:hAnsiTheme="minorHAnsi"/>
          <w:b/>
          <w:szCs w:val="22"/>
        </w:rPr>
        <w:t>:</w:t>
      </w:r>
      <w:r w:rsidR="0097627C" w:rsidRPr="00AB4CB2">
        <w:rPr>
          <w:rFonts w:asciiTheme="minorHAnsi" w:hAnsiTheme="minorHAnsi"/>
          <w:szCs w:val="22"/>
        </w:rPr>
        <w:tab/>
      </w:r>
      <w:r w:rsidR="0097627C" w:rsidRPr="00AB4CB2">
        <w:rPr>
          <w:rFonts w:asciiTheme="minorHAnsi" w:hAnsiTheme="minorHAnsi"/>
          <w:szCs w:val="22"/>
        </w:rPr>
        <w:tab/>
      </w:r>
      <w:r w:rsidR="001F2C44" w:rsidRPr="00AB4CB2">
        <w:rPr>
          <w:rFonts w:asciiTheme="minorHAnsi" w:hAnsiTheme="minorHAnsi"/>
          <w:szCs w:val="22"/>
        </w:rPr>
        <w:tab/>
        <w:t>Digitale Media en Creatieve Industri</w:t>
      </w:r>
      <w:r w:rsidR="00980D12" w:rsidRPr="00AB4CB2">
        <w:rPr>
          <w:rFonts w:asciiTheme="minorHAnsi" w:hAnsiTheme="minorHAnsi"/>
          <w:szCs w:val="22"/>
        </w:rPr>
        <w:t>e</w:t>
      </w:r>
      <w:r w:rsidRPr="00AB4CB2">
        <w:rPr>
          <w:rFonts w:asciiTheme="minorHAnsi" w:hAnsiTheme="minorHAnsi"/>
          <w:szCs w:val="22"/>
        </w:rPr>
        <w:br/>
      </w:r>
      <w:r w:rsidRPr="00AB4CB2">
        <w:rPr>
          <w:rFonts w:asciiTheme="minorHAnsi" w:hAnsiTheme="minorHAnsi"/>
          <w:b/>
          <w:szCs w:val="22"/>
        </w:rPr>
        <w:t>Opleiding:</w:t>
      </w:r>
      <w:r w:rsidRPr="00AB4CB2">
        <w:rPr>
          <w:rFonts w:asciiTheme="minorHAnsi" w:hAnsiTheme="minorHAnsi"/>
          <w:szCs w:val="22"/>
        </w:rPr>
        <w:t xml:space="preserve"> </w:t>
      </w:r>
      <w:r w:rsidR="008B7DFE" w:rsidRPr="00AB4CB2">
        <w:rPr>
          <w:rFonts w:asciiTheme="minorHAnsi" w:hAnsiTheme="minorHAnsi"/>
          <w:szCs w:val="22"/>
        </w:rPr>
        <w:tab/>
      </w:r>
      <w:r w:rsidR="008B7DFE" w:rsidRPr="00AB4CB2">
        <w:rPr>
          <w:rFonts w:asciiTheme="minorHAnsi" w:hAnsiTheme="minorHAnsi"/>
          <w:szCs w:val="22"/>
        </w:rPr>
        <w:tab/>
      </w:r>
      <w:r w:rsidR="00AD296B" w:rsidRPr="00AB4CB2">
        <w:rPr>
          <w:rFonts w:asciiTheme="minorHAnsi" w:hAnsiTheme="minorHAnsi"/>
          <w:szCs w:val="22"/>
        </w:rPr>
        <w:tab/>
      </w:r>
      <w:r w:rsidR="008B7DFE" w:rsidRPr="00AB4CB2">
        <w:rPr>
          <w:rFonts w:asciiTheme="minorHAnsi" w:hAnsiTheme="minorHAnsi"/>
          <w:szCs w:val="22"/>
        </w:rPr>
        <w:t>Business IT &amp; Management</w:t>
      </w:r>
      <w:r w:rsidRPr="00AB4CB2">
        <w:rPr>
          <w:rFonts w:asciiTheme="minorHAnsi" w:hAnsiTheme="minorHAnsi"/>
          <w:szCs w:val="22"/>
        </w:rPr>
        <w:br/>
      </w:r>
      <w:r w:rsidR="003F45B6" w:rsidRPr="00AB4CB2">
        <w:rPr>
          <w:rFonts w:asciiTheme="minorHAnsi" w:hAnsiTheme="minorHAnsi"/>
          <w:b/>
          <w:szCs w:val="22"/>
        </w:rPr>
        <w:t>Klas</w:t>
      </w:r>
      <w:r w:rsidRPr="00AB4CB2">
        <w:rPr>
          <w:rFonts w:asciiTheme="minorHAnsi" w:hAnsiTheme="minorHAnsi"/>
          <w:b/>
          <w:szCs w:val="22"/>
        </w:rPr>
        <w:t>:</w:t>
      </w:r>
      <w:r w:rsidRPr="00AB4CB2">
        <w:rPr>
          <w:rFonts w:asciiTheme="minorHAnsi" w:hAnsiTheme="minorHAnsi"/>
          <w:szCs w:val="22"/>
        </w:rPr>
        <w:t xml:space="preserve"> </w:t>
      </w:r>
      <w:r w:rsidR="003F45B6" w:rsidRPr="00AB4CB2">
        <w:rPr>
          <w:rFonts w:asciiTheme="minorHAnsi" w:hAnsiTheme="minorHAnsi"/>
          <w:szCs w:val="22"/>
        </w:rPr>
        <w:tab/>
      </w:r>
      <w:r w:rsidR="003F45B6" w:rsidRPr="00AB4CB2">
        <w:rPr>
          <w:rFonts w:asciiTheme="minorHAnsi" w:hAnsiTheme="minorHAnsi"/>
          <w:szCs w:val="22"/>
        </w:rPr>
        <w:tab/>
      </w:r>
      <w:r w:rsidR="003F45B6" w:rsidRPr="00AB4CB2">
        <w:rPr>
          <w:rFonts w:asciiTheme="minorHAnsi" w:hAnsiTheme="minorHAnsi"/>
          <w:szCs w:val="22"/>
        </w:rPr>
        <w:tab/>
      </w:r>
      <w:r w:rsidR="00AD296B" w:rsidRPr="00AB4CB2">
        <w:rPr>
          <w:rFonts w:asciiTheme="minorHAnsi" w:hAnsiTheme="minorHAnsi"/>
          <w:szCs w:val="22"/>
        </w:rPr>
        <w:tab/>
      </w:r>
      <w:r w:rsidR="003F45B6" w:rsidRPr="00AB4CB2">
        <w:rPr>
          <w:rFonts w:asciiTheme="minorHAnsi" w:hAnsiTheme="minorHAnsi"/>
          <w:szCs w:val="22"/>
        </w:rPr>
        <w:t>IB204</w:t>
      </w:r>
      <w:r w:rsidRPr="00AB4CB2">
        <w:rPr>
          <w:rFonts w:asciiTheme="minorHAnsi" w:hAnsiTheme="minorHAnsi"/>
          <w:szCs w:val="22"/>
        </w:rPr>
        <w:br/>
      </w:r>
      <w:r w:rsidRPr="00AB4CB2">
        <w:rPr>
          <w:rFonts w:asciiTheme="minorHAnsi" w:hAnsiTheme="minorHAnsi"/>
          <w:b/>
          <w:szCs w:val="22"/>
        </w:rPr>
        <w:t>Onderwijsinstelling:</w:t>
      </w:r>
      <w:r w:rsidRPr="00AB4CB2">
        <w:rPr>
          <w:rFonts w:asciiTheme="minorHAnsi" w:hAnsiTheme="minorHAnsi"/>
          <w:szCs w:val="22"/>
        </w:rPr>
        <w:t xml:space="preserve"> </w:t>
      </w:r>
      <w:r w:rsidR="00AD296B" w:rsidRPr="00AB4CB2">
        <w:rPr>
          <w:rFonts w:asciiTheme="minorHAnsi" w:hAnsiTheme="minorHAnsi"/>
          <w:szCs w:val="22"/>
        </w:rPr>
        <w:tab/>
      </w:r>
      <w:r w:rsidR="009E5B80" w:rsidRPr="00AB4CB2">
        <w:rPr>
          <w:rFonts w:asciiTheme="minorHAnsi" w:hAnsiTheme="minorHAnsi"/>
          <w:szCs w:val="22"/>
        </w:rPr>
        <w:tab/>
        <w:t>Hogeschool van Amsterdam</w:t>
      </w:r>
      <w:r w:rsidR="00463143" w:rsidRPr="00AB4CB2">
        <w:rPr>
          <w:rFonts w:asciiTheme="minorHAnsi" w:hAnsiTheme="minorHAnsi"/>
          <w:b/>
          <w:szCs w:val="22"/>
        </w:rPr>
        <w:br/>
      </w:r>
      <w:r w:rsidR="00463143" w:rsidRPr="00AB4CB2">
        <w:rPr>
          <w:rFonts w:asciiTheme="minorHAnsi" w:hAnsiTheme="minorHAnsi"/>
          <w:b/>
          <w:szCs w:val="22"/>
        </w:rPr>
        <w:br/>
      </w:r>
      <w:r w:rsidRPr="00AB4CB2">
        <w:rPr>
          <w:rFonts w:asciiTheme="minorHAnsi" w:hAnsiTheme="minorHAnsi"/>
          <w:b/>
          <w:szCs w:val="22"/>
        </w:rPr>
        <w:t>Studiejaar:</w:t>
      </w:r>
      <w:r w:rsidRPr="00AB4CB2">
        <w:rPr>
          <w:rFonts w:asciiTheme="minorHAnsi" w:hAnsiTheme="minorHAnsi"/>
          <w:szCs w:val="22"/>
        </w:rPr>
        <w:t xml:space="preserve"> </w:t>
      </w:r>
      <w:r w:rsidR="001E5AFB" w:rsidRPr="00AB4CB2">
        <w:rPr>
          <w:rFonts w:asciiTheme="minorHAnsi" w:hAnsiTheme="minorHAnsi"/>
          <w:szCs w:val="22"/>
        </w:rPr>
        <w:tab/>
      </w:r>
      <w:r w:rsidR="001E5AFB" w:rsidRPr="00AB4CB2">
        <w:rPr>
          <w:rFonts w:asciiTheme="minorHAnsi" w:hAnsiTheme="minorHAnsi"/>
          <w:szCs w:val="22"/>
        </w:rPr>
        <w:tab/>
      </w:r>
      <w:r w:rsidR="00AD296B" w:rsidRPr="00AB4CB2">
        <w:rPr>
          <w:rFonts w:asciiTheme="minorHAnsi" w:hAnsiTheme="minorHAnsi"/>
          <w:szCs w:val="22"/>
        </w:rPr>
        <w:tab/>
      </w:r>
      <w:r w:rsidR="001E5AFB" w:rsidRPr="00AB4CB2">
        <w:rPr>
          <w:rFonts w:asciiTheme="minorHAnsi" w:hAnsiTheme="minorHAnsi"/>
          <w:szCs w:val="22"/>
        </w:rPr>
        <w:t>2016/2017</w:t>
      </w:r>
      <w:r w:rsidR="00B668E2" w:rsidRPr="00AB4CB2">
        <w:rPr>
          <w:rFonts w:asciiTheme="minorHAnsi" w:hAnsiTheme="minorHAnsi"/>
          <w:szCs w:val="22"/>
        </w:rPr>
        <w:br/>
      </w:r>
      <w:r w:rsidR="00B668E2" w:rsidRPr="00AB4CB2">
        <w:rPr>
          <w:rFonts w:asciiTheme="minorHAnsi" w:hAnsiTheme="minorHAnsi"/>
          <w:b/>
          <w:szCs w:val="22"/>
        </w:rPr>
        <w:t>Stageperiode:</w:t>
      </w:r>
      <w:r w:rsidR="00B668E2" w:rsidRPr="00AB4CB2">
        <w:rPr>
          <w:rFonts w:asciiTheme="minorHAnsi" w:hAnsiTheme="minorHAnsi"/>
          <w:b/>
          <w:szCs w:val="22"/>
        </w:rPr>
        <w:tab/>
      </w:r>
      <w:r w:rsidR="00B668E2" w:rsidRPr="00AB4CB2">
        <w:rPr>
          <w:rFonts w:asciiTheme="minorHAnsi" w:hAnsiTheme="minorHAnsi"/>
          <w:b/>
          <w:szCs w:val="22"/>
        </w:rPr>
        <w:tab/>
      </w:r>
      <w:r w:rsidR="00B668E2" w:rsidRPr="00AB4CB2">
        <w:rPr>
          <w:rFonts w:asciiTheme="minorHAnsi" w:hAnsiTheme="minorHAnsi"/>
          <w:b/>
          <w:szCs w:val="22"/>
        </w:rPr>
        <w:tab/>
      </w:r>
      <w:r w:rsidR="00B668E2" w:rsidRPr="00AB4CB2">
        <w:rPr>
          <w:rFonts w:asciiTheme="minorHAnsi" w:hAnsiTheme="minorHAnsi"/>
          <w:szCs w:val="22"/>
        </w:rPr>
        <w:t>September - Januari</w:t>
      </w:r>
    </w:p>
    <w:p w14:paraId="772AD535" w14:textId="6952586B" w:rsidR="000D5C23" w:rsidRPr="00AB4CB2" w:rsidRDefault="00980D12" w:rsidP="00290C27">
      <w:pPr>
        <w:pStyle w:val="Normaalweb"/>
        <w:rPr>
          <w:rFonts w:asciiTheme="minorHAnsi" w:hAnsiTheme="minorHAnsi"/>
          <w:szCs w:val="22"/>
        </w:rPr>
      </w:pPr>
      <w:r w:rsidRPr="00AB4CB2">
        <w:rPr>
          <w:rFonts w:asciiTheme="minorHAnsi" w:hAnsiTheme="minorHAnsi"/>
          <w:b/>
          <w:szCs w:val="22"/>
        </w:rPr>
        <w:t>Loopbaanadviseur:</w:t>
      </w:r>
      <w:r w:rsidRPr="00AB4CB2">
        <w:rPr>
          <w:rFonts w:asciiTheme="minorHAnsi" w:hAnsiTheme="minorHAnsi"/>
          <w:b/>
          <w:szCs w:val="22"/>
        </w:rPr>
        <w:tab/>
      </w:r>
      <w:r w:rsidRPr="00AB4CB2">
        <w:rPr>
          <w:rFonts w:asciiTheme="minorHAnsi" w:hAnsiTheme="minorHAnsi"/>
          <w:b/>
          <w:szCs w:val="22"/>
        </w:rPr>
        <w:tab/>
      </w:r>
      <w:r w:rsidRPr="00AB4CB2">
        <w:rPr>
          <w:rFonts w:asciiTheme="minorHAnsi" w:hAnsiTheme="minorHAnsi"/>
          <w:szCs w:val="22"/>
        </w:rPr>
        <w:t>Joop Kielema</w:t>
      </w:r>
      <w:r w:rsidR="00463143" w:rsidRPr="00AB4CB2">
        <w:rPr>
          <w:rFonts w:asciiTheme="minorHAnsi" w:hAnsiTheme="minorHAnsi"/>
          <w:szCs w:val="22"/>
        </w:rPr>
        <w:br/>
      </w:r>
      <w:r w:rsidRPr="00AB4CB2">
        <w:rPr>
          <w:rFonts w:asciiTheme="minorHAnsi" w:hAnsiTheme="minorHAnsi"/>
          <w:b/>
          <w:szCs w:val="22"/>
        </w:rPr>
        <w:br/>
      </w:r>
      <w:r w:rsidR="00D27D2C" w:rsidRPr="00AB4CB2">
        <w:rPr>
          <w:rFonts w:asciiTheme="minorHAnsi" w:hAnsiTheme="minorHAnsi"/>
          <w:b/>
          <w:szCs w:val="22"/>
        </w:rPr>
        <w:t>Stageb</w:t>
      </w:r>
      <w:r w:rsidR="00290C27" w:rsidRPr="00AB4CB2">
        <w:rPr>
          <w:rFonts w:asciiTheme="minorHAnsi" w:hAnsiTheme="minorHAnsi"/>
          <w:b/>
          <w:szCs w:val="22"/>
        </w:rPr>
        <w:t>egeleider:</w:t>
      </w:r>
      <w:r w:rsidR="00290C27" w:rsidRPr="00AB4CB2">
        <w:rPr>
          <w:rFonts w:asciiTheme="minorHAnsi" w:hAnsiTheme="minorHAnsi"/>
          <w:szCs w:val="22"/>
        </w:rPr>
        <w:t xml:space="preserve"> </w:t>
      </w:r>
      <w:r w:rsidR="00D27D2C" w:rsidRPr="00AB4CB2">
        <w:rPr>
          <w:rFonts w:asciiTheme="minorHAnsi" w:hAnsiTheme="minorHAnsi"/>
          <w:szCs w:val="22"/>
        </w:rPr>
        <w:tab/>
      </w:r>
      <w:r w:rsidR="00AD296B" w:rsidRPr="00AB4CB2">
        <w:rPr>
          <w:rFonts w:asciiTheme="minorHAnsi" w:hAnsiTheme="minorHAnsi"/>
          <w:szCs w:val="22"/>
        </w:rPr>
        <w:tab/>
      </w:r>
      <w:r w:rsidR="001E5AFB" w:rsidRPr="00AB4CB2">
        <w:rPr>
          <w:rFonts w:asciiTheme="minorHAnsi" w:hAnsiTheme="minorHAnsi"/>
          <w:szCs w:val="22"/>
        </w:rPr>
        <w:t>Toine van den Dries</w:t>
      </w:r>
      <w:r w:rsidR="00D27D2C" w:rsidRPr="00AB4CB2">
        <w:rPr>
          <w:rFonts w:asciiTheme="minorHAnsi" w:hAnsiTheme="minorHAnsi"/>
          <w:szCs w:val="22"/>
        </w:rPr>
        <w:br/>
      </w:r>
      <w:r w:rsidR="00522842" w:rsidRPr="00AB4CB2">
        <w:rPr>
          <w:rFonts w:asciiTheme="minorHAnsi" w:hAnsiTheme="minorHAnsi"/>
          <w:b/>
          <w:szCs w:val="22"/>
        </w:rPr>
        <w:t>Organisatie:</w:t>
      </w:r>
      <w:r w:rsidR="00522842" w:rsidRPr="00AB4CB2">
        <w:rPr>
          <w:rFonts w:asciiTheme="minorHAnsi" w:hAnsiTheme="minorHAnsi"/>
          <w:szCs w:val="22"/>
        </w:rPr>
        <w:tab/>
      </w:r>
      <w:r w:rsidR="00522842" w:rsidRPr="00AB4CB2">
        <w:rPr>
          <w:rFonts w:asciiTheme="minorHAnsi" w:hAnsiTheme="minorHAnsi"/>
          <w:szCs w:val="22"/>
        </w:rPr>
        <w:tab/>
      </w:r>
      <w:r w:rsidR="00AD296B" w:rsidRPr="00AB4CB2">
        <w:rPr>
          <w:rFonts w:asciiTheme="minorHAnsi" w:hAnsiTheme="minorHAnsi"/>
          <w:szCs w:val="22"/>
        </w:rPr>
        <w:tab/>
      </w:r>
      <w:r w:rsidR="00522842" w:rsidRPr="00AB4CB2">
        <w:rPr>
          <w:rFonts w:asciiTheme="minorHAnsi" w:hAnsiTheme="minorHAnsi"/>
          <w:szCs w:val="22"/>
        </w:rPr>
        <w:t>Gemeente Amsterdam</w:t>
      </w:r>
      <w:r w:rsidR="00522842" w:rsidRPr="00AB4CB2">
        <w:rPr>
          <w:rFonts w:asciiTheme="minorHAnsi" w:hAnsiTheme="minorHAnsi"/>
          <w:szCs w:val="22"/>
        </w:rPr>
        <w:br/>
      </w:r>
      <w:r w:rsidR="00023987" w:rsidRPr="00AB4CB2">
        <w:rPr>
          <w:rFonts w:asciiTheme="minorHAnsi" w:hAnsiTheme="minorHAnsi"/>
          <w:b/>
          <w:szCs w:val="22"/>
        </w:rPr>
        <w:t>Bedrijfs</w:t>
      </w:r>
      <w:r w:rsidR="00522842" w:rsidRPr="00AB4CB2">
        <w:rPr>
          <w:rFonts w:asciiTheme="minorHAnsi" w:hAnsiTheme="minorHAnsi"/>
          <w:b/>
          <w:szCs w:val="22"/>
        </w:rPr>
        <w:t>begeleider</w:t>
      </w:r>
      <w:r w:rsidR="00023987" w:rsidRPr="00AB4CB2">
        <w:rPr>
          <w:rFonts w:asciiTheme="minorHAnsi" w:hAnsiTheme="minorHAnsi"/>
          <w:b/>
          <w:szCs w:val="22"/>
        </w:rPr>
        <w:t>s</w:t>
      </w:r>
      <w:r w:rsidR="00522842" w:rsidRPr="00AB4CB2">
        <w:rPr>
          <w:rFonts w:asciiTheme="minorHAnsi" w:hAnsiTheme="minorHAnsi"/>
          <w:b/>
          <w:szCs w:val="22"/>
        </w:rPr>
        <w:t>:</w:t>
      </w:r>
      <w:r w:rsidR="00522842" w:rsidRPr="00AB4CB2">
        <w:rPr>
          <w:rFonts w:asciiTheme="minorHAnsi" w:hAnsiTheme="minorHAnsi"/>
          <w:szCs w:val="22"/>
        </w:rPr>
        <w:tab/>
      </w:r>
      <w:r w:rsidR="00AD296B" w:rsidRPr="00AB4CB2">
        <w:rPr>
          <w:rFonts w:asciiTheme="minorHAnsi" w:hAnsiTheme="minorHAnsi"/>
          <w:szCs w:val="22"/>
        </w:rPr>
        <w:tab/>
      </w:r>
      <w:r w:rsidR="00522842" w:rsidRPr="00AB4CB2">
        <w:rPr>
          <w:rFonts w:asciiTheme="minorHAnsi" w:hAnsiTheme="minorHAnsi"/>
          <w:szCs w:val="22"/>
        </w:rPr>
        <w:t>Agus Jonkers, Nicole Archangel en Maa</w:t>
      </w:r>
      <w:r w:rsidR="00F40205" w:rsidRPr="00AB4CB2">
        <w:rPr>
          <w:rFonts w:asciiTheme="minorHAnsi" w:hAnsiTheme="minorHAnsi"/>
          <w:szCs w:val="22"/>
        </w:rPr>
        <w:t>m</w:t>
      </w:r>
      <w:r w:rsidR="00522842" w:rsidRPr="00AB4CB2">
        <w:rPr>
          <w:rFonts w:asciiTheme="minorHAnsi" w:hAnsiTheme="minorHAnsi"/>
          <w:szCs w:val="22"/>
        </w:rPr>
        <w:t xml:space="preserve">mar Moukhtari </w:t>
      </w:r>
    </w:p>
    <w:p w14:paraId="414248A4" w14:textId="73A5518A" w:rsidR="00522842" w:rsidRPr="00AB4CB2" w:rsidRDefault="00522842" w:rsidP="00290C27">
      <w:pPr>
        <w:pStyle w:val="Normaalweb"/>
        <w:rPr>
          <w:rFonts w:asciiTheme="minorHAnsi" w:hAnsiTheme="minorHAnsi"/>
          <w:sz w:val="28"/>
        </w:rPr>
        <w:sectPr w:rsidR="00522842" w:rsidRPr="00AB4CB2" w:rsidSect="004218E0">
          <w:headerReference w:type="even" r:id="rId10"/>
          <w:headerReference w:type="default" r:id="rId11"/>
          <w:footerReference w:type="even" r:id="rId12"/>
          <w:footerReference w:type="default" r:id="rId13"/>
          <w:headerReference w:type="first" r:id="rId14"/>
          <w:footerReference w:type="first" r:id="rId15"/>
          <w:pgSz w:w="11900" w:h="16840"/>
          <w:pgMar w:top="1417" w:right="1417" w:bottom="1417" w:left="1417" w:header="708" w:footer="708" w:gutter="0"/>
          <w:cols w:space="708"/>
          <w:titlePg/>
          <w:docGrid w:linePitch="360"/>
        </w:sectPr>
      </w:pPr>
      <w:r w:rsidRPr="00AB4CB2">
        <w:rPr>
          <w:rFonts w:asciiTheme="minorHAnsi" w:hAnsiTheme="minorHAnsi"/>
          <w:b/>
          <w:szCs w:val="22"/>
        </w:rPr>
        <w:t>Plaats en datum:</w:t>
      </w:r>
      <w:r w:rsidRPr="00AB4CB2">
        <w:rPr>
          <w:rFonts w:asciiTheme="minorHAnsi" w:hAnsiTheme="minorHAnsi"/>
          <w:szCs w:val="22"/>
        </w:rPr>
        <w:t xml:space="preserve"> </w:t>
      </w:r>
      <w:r w:rsidRPr="00AB4CB2">
        <w:rPr>
          <w:rFonts w:asciiTheme="minorHAnsi" w:hAnsiTheme="minorHAnsi"/>
          <w:szCs w:val="22"/>
        </w:rPr>
        <w:tab/>
      </w:r>
      <w:r w:rsidR="00AD296B" w:rsidRPr="00AB4CB2">
        <w:rPr>
          <w:rFonts w:asciiTheme="minorHAnsi" w:hAnsiTheme="minorHAnsi"/>
          <w:szCs w:val="22"/>
        </w:rPr>
        <w:tab/>
      </w:r>
      <w:r w:rsidRPr="00AB4CB2">
        <w:rPr>
          <w:rFonts w:asciiTheme="minorHAnsi" w:hAnsiTheme="minorHAnsi"/>
          <w:szCs w:val="22"/>
        </w:rPr>
        <w:t>Amsterdam, 15 September 2016</w:t>
      </w:r>
      <w:r w:rsidRPr="00AB4CB2">
        <w:rPr>
          <w:rFonts w:asciiTheme="minorHAnsi" w:hAnsiTheme="minorHAnsi"/>
          <w:szCs w:val="22"/>
        </w:rPr>
        <w:br/>
      </w:r>
      <w:r w:rsidR="00497A8C" w:rsidRPr="00AB4CB2">
        <w:rPr>
          <w:rFonts w:asciiTheme="minorHAnsi" w:hAnsiTheme="minorHAnsi"/>
          <w:b/>
          <w:szCs w:val="22"/>
        </w:rPr>
        <w:t xml:space="preserve">Documentnaam en </w:t>
      </w:r>
      <w:r w:rsidRPr="00AB4CB2">
        <w:rPr>
          <w:rFonts w:asciiTheme="minorHAnsi" w:hAnsiTheme="minorHAnsi"/>
          <w:b/>
          <w:szCs w:val="22"/>
        </w:rPr>
        <w:t>Versie:</w:t>
      </w:r>
      <w:r w:rsidR="00497A8C" w:rsidRPr="00AB4CB2">
        <w:rPr>
          <w:rFonts w:asciiTheme="minorHAnsi" w:hAnsiTheme="minorHAnsi"/>
          <w:szCs w:val="22"/>
        </w:rPr>
        <w:tab/>
      </w:r>
      <w:r w:rsidR="00497A8C" w:rsidRPr="00AB4CB2">
        <w:rPr>
          <w:rFonts w:asciiTheme="minorHAnsi" w:hAnsiTheme="minorHAnsi"/>
          <w:szCs w:val="22"/>
        </w:rPr>
        <w:fldChar w:fldCharType="begin"/>
      </w:r>
      <w:r w:rsidR="00497A8C" w:rsidRPr="00AB4CB2">
        <w:rPr>
          <w:rFonts w:asciiTheme="minorHAnsi" w:hAnsiTheme="minorHAnsi"/>
          <w:szCs w:val="22"/>
        </w:rPr>
        <w:instrText xml:space="preserve"> FILENAME  \* MERGEFORMAT </w:instrText>
      </w:r>
      <w:r w:rsidR="00497A8C" w:rsidRPr="00AB4CB2">
        <w:rPr>
          <w:rFonts w:asciiTheme="minorHAnsi" w:hAnsiTheme="minorHAnsi"/>
          <w:szCs w:val="22"/>
        </w:rPr>
        <w:fldChar w:fldCharType="separate"/>
      </w:r>
      <w:r w:rsidR="00D5499C">
        <w:rPr>
          <w:rFonts w:asciiTheme="minorHAnsi" w:hAnsiTheme="minorHAnsi"/>
          <w:noProof/>
          <w:szCs w:val="22"/>
        </w:rPr>
        <w:t>Onderzoeksrapport v3.0.docx</w:t>
      </w:r>
      <w:r w:rsidR="00497A8C" w:rsidRPr="00AB4CB2">
        <w:rPr>
          <w:rFonts w:asciiTheme="minorHAnsi" w:hAnsiTheme="minorHAnsi"/>
          <w:szCs w:val="22"/>
        </w:rPr>
        <w:fldChar w:fldCharType="end"/>
      </w:r>
    </w:p>
    <w:sdt>
      <w:sdtPr>
        <w:rPr>
          <w:rFonts w:asciiTheme="minorHAnsi" w:eastAsiaTheme="minorHAnsi" w:hAnsiTheme="minorHAnsi" w:cstheme="minorBidi"/>
          <w:b w:val="0"/>
          <w:bCs w:val="0"/>
          <w:color w:val="auto"/>
          <w:sz w:val="24"/>
          <w:szCs w:val="24"/>
          <w:lang w:eastAsia="en-US"/>
        </w:rPr>
        <w:id w:val="83424024"/>
        <w:docPartObj>
          <w:docPartGallery w:val="Table of Contents"/>
          <w:docPartUnique/>
        </w:docPartObj>
      </w:sdtPr>
      <w:sdtEndPr>
        <w:rPr>
          <w:rFonts w:ascii="Times New Roman" w:hAnsi="Times New Roman" w:cs="Times New Roman"/>
          <w:noProof/>
          <w:lang w:eastAsia="nl-NL"/>
        </w:rPr>
      </w:sdtEndPr>
      <w:sdtContent>
        <w:p w14:paraId="681BF4DA" w14:textId="10B0BD7A" w:rsidR="00B668E2" w:rsidRDefault="00B668E2" w:rsidP="00B668E2">
          <w:pPr>
            <w:pStyle w:val="Kopvaninhoudsopgave"/>
          </w:pPr>
          <w:r>
            <w:t>Inhoudsopgave</w:t>
          </w:r>
        </w:p>
        <w:p w14:paraId="138D468F" w14:textId="77777777" w:rsidR="00B668E2" w:rsidRPr="00B052E7" w:rsidRDefault="00B668E2" w:rsidP="00B668E2"/>
        <w:p w14:paraId="49DE7F6A" w14:textId="77777777" w:rsidR="00CC7AF9" w:rsidRDefault="00B668E2">
          <w:pPr>
            <w:pStyle w:val="Inhopg1"/>
            <w:rPr>
              <w:rFonts w:eastAsiaTheme="minorEastAsia"/>
              <w:b w:val="0"/>
              <w:bCs w:val="0"/>
              <w:noProof/>
              <w:sz w:val="24"/>
              <w:szCs w:val="24"/>
              <w:lang w:eastAsia="nl-NL"/>
            </w:rPr>
          </w:pPr>
          <w:r>
            <w:fldChar w:fldCharType="begin"/>
          </w:r>
          <w:r>
            <w:instrText>TOC \o "1-3" \h \z \u</w:instrText>
          </w:r>
          <w:r>
            <w:fldChar w:fldCharType="separate"/>
          </w:r>
          <w:hyperlink w:anchor="_Toc469851033" w:history="1">
            <w:r w:rsidR="00CC7AF9" w:rsidRPr="00F87418">
              <w:rPr>
                <w:rStyle w:val="Hyperlink"/>
                <w:noProof/>
              </w:rPr>
              <w:t>Samenvatting</w:t>
            </w:r>
            <w:r w:rsidR="00CC7AF9">
              <w:rPr>
                <w:noProof/>
                <w:webHidden/>
              </w:rPr>
              <w:tab/>
            </w:r>
            <w:r w:rsidR="00CC7AF9">
              <w:rPr>
                <w:noProof/>
                <w:webHidden/>
              </w:rPr>
              <w:fldChar w:fldCharType="begin"/>
            </w:r>
            <w:r w:rsidR="00CC7AF9">
              <w:rPr>
                <w:noProof/>
                <w:webHidden/>
              </w:rPr>
              <w:instrText xml:space="preserve"> PAGEREF _Toc469851033 \h </w:instrText>
            </w:r>
            <w:r w:rsidR="00CC7AF9">
              <w:rPr>
                <w:noProof/>
                <w:webHidden/>
              </w:rPr>
            </w:r>
            <w:r w:rsidR="00CC7AF9">
              <w:rPr>
                <w:noProof/>
                <w:webHidden/>
              </w:rPr>
              <w:fldChar w:fldCharType="separate"/>
            </w:r>
            <w:r w:rsidR="00235AAD">
              <w:rPr>
                <w:noProof/>
                <w:webHidden/>
              </w:rPr>
              <w:t>4</w:t>
            </w:r>
            <w:r w:rsidR="00CC7AF9">
              <w:rPr>
                <w:noProof/>
                <w:webHidden/>
              </w:rPr>
              <w:fldChar w:fldCharType="end"/>
            </w:r>
          </w:hyperlink>
        </w:p>
        <w:p w14:paraId="77CAE8B6" w14:textId="77777777" w:rsidR="00CC7AF9" w:rsidRDefault="00CC7AF9">
          <w:pPr>
            <w:pStyle w:val="Inhopg1"/>
            <w:rPr>
              <w:rFonts w:eastAsiaTheme="minorEastAsia"/>
              <w:b w:val="0"/>
              <w:bCs w:val="0"/>
              <w:noProof/>
              <w:sz w:val="24"/>
              <w:szCs w:val="24"/>
              <w:lang w:eastAsia="nl-NL"/>
            </w:rPr>
          </w:pPr>
          <w:hyperlink w:anchor="_Toc469851034" w:history="1">
            <w:r w:rsidRPr="00F87418">
              <w:rPr>
                <w:rStyle w:val="Hyperlink"/>
                <w:noProof/>
              </w:rPr>
              <w:t>1. Inleiding</w:t>
            </w:r>
            <w:r>
              <w:rPr>
                <w:noProof/>
                <w:webHidden/>
              </w:rPr>
              <w:tab/>
            </w:r>
            <w:r>
              <w:rPr>
                <w:noProof/>
                <w:webHidden/>
              </w:rPr>
              <w:fldChar w:fldCharType="begin"/>
            </w:r>
            <w:r>
              <w:rPr>
                <w:noProof/>
                <w:webHidden/>
              </w:rPr>
              <w:instrText xml:space="preserve"> PAGEREF _Toc469851034 \h </w:instrText>
            </w:r>
            <w:r>
              <w:rPr>
                <w:noProof/>
                <w:webHidden/>
              </w:rPr>
            </w:r>
            <w:r>
              <w:rPr>
                <w:noProof/>
                <w:webHidden/>
              </w:rPr>
              <w:fldChar w:fldCharType="separate"/>
            </w:r>
            <w:r w:rsidR="00235AAD">
              <w:rPr>
                <w:noProof/>
                <w:webHidden/>
              </w:rPr>
              <w:t>5</w:t>
            </w:r>
            <w:r>
              <w:rPr>
                <w:noProof/>
                <w:webHidden/>
              </w:rPr>
              <w:fldChar w:fldCharType="end"/>
            </w:r>
          </w:hyperlink>
        </w:p>
        <w:p w14:paraId="3E4E7AD7" w14:textId="77777777" w:rsidR="00CC7AF9" w:rsidRDefault="00CC7AF9">
          <w:pPr>
            <w:pStyle w:val="Inhopg1"/>
            <w:rPr>
              <w:rFonts w:eastAsiaTheme="minorEastAsia"/>
              <w:b w:val="0"/>
              <w:bCs w:val="0"/>
              <w:noProof/>
              <w:sz w:val="24"/>
              <w:szCs w:val="24"/>
              <w:lang w:eastAsia="nl-NL"/>
            </w:rPr>
          </w:pPr>
          <w:hyperlink w:anchor="_Toc469851035" w:history="1">
            <w:r w:rsidRPr="00F87418">
              <w:rPr>
                <w:rStyle w:val="Hyperlink"/>
                <w:noProof/>
              </w:rPr>
              <w:t>2. Probleemstelling</w:t>
            </w:r>
            <w:r>
              <w:rPr>
                <w:noProof/>
                <w:webHidden/>
              </w:rPr>
              <w:tab/>
            </w:r>
            <w:r>
              <w:rPr>
                <w:noProof/>
                <w:webHidden/>
              </w:rPr>
              <w:fldChar w:fldCharType="begin"/>
            </w:r>
            <w:r>
              <w:rPr>
                <w:noProof/>
                <w:webHidden/>
              </w:rPr>
              <w:instrText xml:space="preserve"> PAGEREF _Toc469851035 \h </w:instrText>
            </w:r>
            <w:r>
              <w:rPr>
                <w:noProof/>
                <w:webHidden/>
              </w:rPr>
            </w:r>
            <w:r>
              <w:rPr>
                <w:noProof/>
                <w:webHidden/>
              </w:rPr>
              <w:fldChar w:fldCharType="separate"/>
            </w:r>
            <w:r w:rsidR="00235AAD">
              <w:rPr>
                <w:noProof/>
                <w:webHidden/>
              </w:rPr>
              <w:t>6</w:t>
            </w:r>
            <w:r>
              <w:rPr>
                <w:noProof/>
                <w:webHidden/>
              </w:rPr>
              <w:fldChar w:fldCharType="end"/>
            </w:r>
          </w:hyperlink>
        </w:p>
        <w:p w14:paraId="63CB5329" w14:textId="77777777" w:rsidR="00CC7AF9" w:rsidRDefault="00CC7AF9">
          <w:pPr>
            <w:pStyle w:val="Inhopg2"/>
            <w:rPr>
              <w:rFonts w:eastAsiaTheme="minorEastAsia"/>
              <w:i w:val="0"/>
              <w:iCs w:val="0"/>
              <w:noProof/>
              <w:sz w:val="24"/>
              <w:szCs w:val="24"/>
              <w:lang w:eastAsia="nl-NL"/>
            </w:rPr>
          </w:pPr>
          <w:hyperlink w:anchor="_Toc469851036" w:history="1">
            <w:r w:rsidRPr="00F87418">
              <w:rPr>
                <w:rStyle w:val="Hyperlink"/>
                <w:noProof/>
              </w:rPr>
              <w:t>2.1 Huidige probleemstelling</w:t>
            </w:r>
            <w:r>
              <w:rPr>
                <w:noProof/>
                <w:webHidden/>
              </w:rPr>
              <w:tab/>
            </w:r>
            <w:r>
              <w:rPr>
                <w:noProof/>
                <w:webHidden/>
              </w:rPr>
              <w:fldChar w:fldCharType="begin"/>
            </w:r>
            <w:r>
              <w:rPr>
                <w:noProof/>
                <w:webHidden/>
              </w:rPr>
              <w:instrText xml:space="preserve"> PAGEREF _Toc469851036 \h </w:instrText>
            </w:r>
            <w:r>
              <w:rPr>
                <w:noProof/>
                <w:webHidden/>
              </w:rPr>
            </w:r>
            <w:r>
              <w:rPr>
                <w:noProof/>
                <w:webHidden/>
              </w:rPr>
              <w:fldChar w:fldCharType="separate"/>
            </w:r>
            <w:r w:rsidR="00235AAD">
              <w:rPr>
                <w:noProof/>
                <w:webHidden/>
              </w:rPr>
              <w:t>6</w:t>
            </w:r>
            <w:r>
              <w:rPr>
                <w:noProof/>
                <w:webHidden/>
              </w:rPr>
              <w:fldChar w:fldCharType="end"/>
            </w:r>
          </w:hyperlink>
        </w:p>
        <w:p w14:paraId="0A42298F" w14:textId="77777777" w:rsidR="00CC7AF9" w:rsidRDefault="00CC7AF9">
          <w:pPr>
            <w:pStyle w:val="Inhopg2"/>
            <w:rPr>
              <w:rFonts w:eastAsiaTheme="minorEastAsia"/>
              <w:i w:val="0"/>
              <w:iCs w:val="0"/>
              <w:noProof/>
              <w:sz w:val="24"/>
              <w:szCs w:val="24"/>
              <w:lang w:eastAsia="nl-NL"/>
            </w:rPr>
          </w:pPr>
          <w:hyperlink w:anchor="_Toc469851037" w:history="1">
            <w:r w:rsidRPr="00F87418">
              <w:rPr>
                <w:rStyle w:val="Hyperlink"/>
                <w:noProof/>
              </w:rPr>
              <w:t>2.2 Hoofvraag en deelvragen</w:t>
            </w:r>
            <w:r>
              <w:rPr>
                <w:noProof/>
                <w:webHidden/>
              </w:rPr>
              <w:tab/>
            </w:r>
            <w:r>
              <w:rPr>
                <w:noProof/>
                <w:webHidden/>
              </w:rPr>
              <w:fldChar w:fldCharType="begin"/>
            </w:r>
            <w:r>
              <w:rPr>
                <w:noProof/>
                <w:webHidden/>
              </w:rPr>
              <w:instrText xml:space="preserve"> PAGEREF _Toc469851037 \h </w:instrText>
            </w:r>
            <w:r>
              <w:rPr>
                <w:noProof/>
                <w:webHidden/>
              </w:rPr>
            </w:r>
            <w:r>
              <w:rPr>
                <w:noProof/>
                <w:webHidden/>
              </w:rPr>
              <w:fldChar w:fldCharType="separate"/>
            </w:r>
            <w:r w:rsidR="00235AAD">
              <w:rPr>
                <w:noProof/>
                <w:webHidden/>
              </w:rPr>
              <w:t>6</w:t>
            </w:r>
            <w:r>
              <w:rPr>
                <w:noProof/>
                <w:webHidden/>
              </w:rPr>
              <w:fldChar w:fldCharType="end"/>
            </w:r>
          </w:hyperlink>
        </w:p>
        <w:p w14:paraId="27410860" w14:textId="77777777" w:rsidR="00CC7AF9" w:rsidRDefault="00CC7AF9">
          <w:pPr>
            <w:pStyle w:val="Inhopg1"/>
            <w:rPr>
              <w:rFonts w:eastAsiaTheme="minorEastAsia"/>
              <w:b w:val="0"/>
              <w:bCs w:val="0"/>
              <w:noProof/>
              <w:sz w:val="24"/>
              <w:szCs w:val="24"/>
              <w:lang w:eastAsia="nl-NL"/>
            </w:rPr>
          </w:pPr>
          <w:hyperlink w:anchor="_Toc469851038" w:history="1">
            <w:r w:rsidRPr="00F87418">
              <w:rPr>
                <w:rStyle w:val="Hyperlink"/>
                <w:noProof/>
              </w:rPr>
              <w:t>3. Wat houdt de gemeente Amsterdam: rve’s Projectmanagement, Ruimte en Duurzaamheid en informatievoorziening, in?</w:t>
            </w:r>
            <w:r>
              <w:rPr>
                <w:noProof/>
                <w:webHidden/>
              </w:rPr>
              <w:tab/>
            </w:r>
            <w:r>
              <w:rPr>
                <w:noProof/>
                <w:webHidden/>
              </w:rPr>
              <w:fldChar w:fldCharType="begin"/>
            </w:r>
            <w:r>
              <w:rPr>
                <w:noProof/>
                <w:webHidden/>
              </w:rPr>
              <w:instrText xml:space="preserve"> PAGEREF _Toc469851038 \h </w:instrText>
            </w:r>
            <w:r>
              <w:rPr>
                <w:noProof/>
                <w:webHidden/>
              </w:rPr>
            </w:r>
            <w:r>
              <w:rPr>
                <w:noProof/>
                <w:webHidden/>
              </w:rPr>
              <w:fldChar w:fldCharType="separate"/>
            </w:r>
            <w:r w:rsidR="00235AAD">
              <w:rPr>
                <w:noProof/>
                <w:webHidden/>
              </w:rPr>
              <w:t>7</w:t>
            </w:r>
            <w:r>
              <w:rPr>
                <w:noProof/>
                <w:webHidden/>
              </w:rPr>
              <w:fldChar w:fldCharType="end"/>
            </w:r>
          </w:hyperlink>
        </w:p>
        <w:p w14:paraId="04EB11E9" w14:textId="77777777" w:rsidR="00CC7AF9" w:rsidRDefault="00CC7AF9">
          <w:pPr>
            <w:pStyle w:val="Inhopg2"/>
            <w:rPr>
              <w:rFonts w:eastAsiaTheme="minorEastAsia"/>
              <w:i w:val="0"/>
              <w:iCs w:val="0"/>
              <w:noProof/>
              <w:sz w:val="24"/>
              <w:szCs w:val="24"/>
              <w:lang w:eastAsia="nl-NL"/>
            </w:rPr>
          </w:pPr>
          <w:hyperlink w:anchor="_Toc469851039" w:history="1">
            <w:r w:rsidRPr="00F87418">
              <w:rPr>
                <w:rStyle w:val="Hyperlink"/>
                <w:noProof/>
              </w:rPr>
              <w:t>3.1 De gemeente Amsterdam</w:t>
            </w:r>
            <w:r>
              <w:rPr>
                <w:noProof/>
                <w:webHidden/>
              </w:rPr>
              <w:tab/>
            </w:r>
            <w:r>
              <w:rPr>
                <w:noProof/>
                <w:webHidden/>
              </w:rPr>
              <w:fldChar w:fldCharType="begin"/>
            </w:r>
            <w:r>
              <w:rPr>
                <w:noProof/>
                <w:webHidden/>
              </w:rPr>
              <w:instrText xml:space="preserve"> PAGEREF _Toc469851039 \h </w:instrText>
            </w:r>
            <w:r>
              <w:rPr>
                <w:noProof/>
                <w:webHidden/>
              </w:rPr>
            </w:r>
            <w:r>
              <w:rPr>
                <w:noProof/>
                <w:webHidden/>
              </w:rPr>
              <w:fldChar w:fldCharType="separate"/>
            </w:r>
            <w:r w:rsidR="00235AAD">
              <w:rPr>
                <w:noProof/>
                <w:webHidden/>
              </w:rPr>
              <w:t>7</w:t>
            </w:r>
            <w:r>
              <w:rPr>
                <w:noProof/>
                <w:webHidden/>
              </w:rPr>
              <w:fldChar w:fldCharType="end"/>
            </w:r>
          </w:hyperlink>
        </w:p>
        <w:p w14:paraId="491AD29D" w14:textId="77777777" w:rsidR="00CC7AF9" w:rsidRDefault="00CC7AF9">
          <w:pPr>
            <w:pStyle w:val="Inhopg2"/>
            <w:rPr>
              <w:rFonts w:eastAsiaTheme="minorEastAsia"/>
              <w:i w:val="0"/>
              <w:iCs w:val="0"/>
              <w:noProof/>
              <w:sz w:val="24"/>
              <w:szCs w:val="24"/>
              <w:lang w:eastAsia="nl-NL"/>
            </w:rPr>
          </w:pPr>
          <w:hyperlink w:anchor="_Toc469851040" w:history="1">
            <w:r w:rsidRPr="00F87418">
              <w:rPr>
                <w:rStyle w:val="Hyperlink"/>
                <w:noProof/>
              </w:rPr>
              <w:t>3.2 Cluster Ruimte en Economie</w:t>
            </w:r>
            <w:r>
              <w:rPr>
                <w:noProof/>
                <w:webHidden/>
              </w:rPr>
              <w:tab/>
            </w:r>
            <w:r>
              <w:rPr>
                <w:noProof/>
                <w:webHidden/>
              </w:rPr>
              <w:fldChar w:fldCharType="begin"/>
            </w:r>
            <w:r>
              <w:rPr>
                <w:noProof/>
                <w:webHidden/>
              </w:rPr>
              <w:instrText xml:space="preserve"> PAGEREF _Toc469851040 \h </w:instrText>
            </w:r>
            <w:r>
              <w:rPr>
                <w:noProof/>
                <w:webHidden/>
              </w:rPr>
            </w:r>
            <w:r>
              <w:rPr>
                <w:noProof/>
                <w:webHidden/>
              </w:rPr>
              <w:fldChar w:fldCharType="separate"/>
            </w:r>
            <w:r w:rsidR="00235AAD">
              <w:rPr>
                <w:noProof/>
                <w:webHidden/>
              </w:rPr>
              <w:t>8</w:t>
            </w:r>
            <w:r>
              <w:rPr>
                <w:noProof/>
                <w:webHidden/>
              </w:rPr>
              <w:fldChar w:fldCharType="end"/>
            </w:r>
          </w:hyperlink>
        </w:p>
        <w:p w14:paraId="250EA901" w14:textId="77777777" w:rsidR="00CC7AF9" w:rsidRDefault="00CC7AF9">
          <w:pPr>
            <w:pStyle w:val="Inhopg2"/>
            <w:rPr>
              <w:rFonts w:eastAsiaTheme="minorEastAsia"/>
              <w:i w:val="0"/>
              <w:iCs w:val="0"/>
              <w:noProof/>
              <w:sz w:val="24"/>
              <w:szCs w:val="24"/>
              <w:lang w:eastAsia="nl-NL"/>
            </w:rPr>
          </w:pPr>
          <w:hyperlink w:anchor="_Toc469851041" w:history="1">
            <w:r w:rsidRPr="00F87418">
              <w:rPr>
                <w:rStyle w:val="Hyperlink"/>
                <w:noProof/>
              </w:rPr>
              <w:t>3.3 RVE Projectmanagementbureau</w:t>
            </w:r>
            <w:r>
              <w:rPr>
                <w:noProof/>
                <w:webHidden/>
              </w:rPr>
              <w:tab/>
            </w:r>
            <w:r>
              <w:rPr>
                <w:noProof/>
                <w:webHidden/>
              </w:rPr>
              <w:fldChar w:fldCharType="begin"/>
            </w:r>
            <w:r>
              <w:rPr>
                <w:noProof/>
                <w:webHidden/>
              </w:rPr>
              <w:instrText xml:space="preserve"> PAGEREF _Toc469851041 \h </w:instrText>
            </w:r>
            <w:r>
              <w:rPr>
                <w:noProof/>
                <w:webHidden/>
              </w:rPr>
            </w:r>
            <w:r>
              <w:rPr>
                <w:noProof/>
                <w:webHidden/>
              </w:rPr>
              <w:fldChar w:fldCharType="separate"/>
            </w:r>
            <w:r w:rsidR="00235AAD">
              <w:rPr>
                <w:noProof/>
                <w:webHidden/>
              </w:rPr>
              <w:t>8</w:t>
            </w:r>
            <w:r>
              <w:rPr>
                <w:noProof/>
                <w:webHidden/>
              </w:rPr>
              <w:fldChar w:fldCharType="end"/>
            </w:r>
          </w:hyperlink>
        </w:p>
        <w:p w14:paraId="3E764848" w14:textId="77777777" w:rsidR="00CC7AF9" w:rsidRDefault="00CC7AF9">
          <w:pPr>
            <w:pStyle w:val="Inhopg2"/>
            <w:rPr>
              <w:rFonts w:eastAsiaTheme="minorEastAsia"/>
              <w:i w:val="0"/>
              <w:iCs w:val="0"/>
              <w:noProof/>
              <w:sz w:val="24"/>
              <w:szCs w:val="24"/>
              <w:lang w:eastAsia="nl-NL"/>
            </w:rPr>
          </w:pPr>
          <w:hyperlink w:anchor="_Toc469851042" w:history="1">
            <w:r w:rsidRPr="00F87418">
              <w:rPr>
                <w:rStyle w:val="Hyperlink"/>
                <w:noProof/>
              </w:rPr>
              <w:t>3.4 RVE Ruimte en Duurzaamheid</w:t>
            </w:r>
            <w:r>
              <w:rPr>
                <w:noProof/>
                <w:webHidden/>
              </w:rPr>
              <w:tab/>
            </w:r>
            <w:r>
              <w:rPr>
                <w:noProof/>
                <w:webHidden/>
              </w:rPr>
              <w:fldChar w:fldCharType="begin"/>
            </w:r>
            <w:r>
              <w:rPr>
                <w:noProof/>
                <w:webHidden/>
              </w:rPr>
              <w:instrText xml:space="preserve"> PAGEREF _Toc469851042 \h </w:instrText>
            </w:r>
            <w:r>
              <w:rPr>
                <w:noProof/>
                <w:webHidden/>
              </w:rPr>
            </w:r>
            <w:r>
              <w:rPr>
                <w:noProof/>
                <w:webHidden/>
              </w:rPr>
              <w:fldChar w:fldCharType="separate"/>
            </w:r>
            <w:r w:rsidR="00235AAD">
              <w:rPr>
                <w:noProof/>
                <w:webHidden/>
              </w:rPr>
              <w:t>8</w:t>
            </w:r>
            <w:r>
              <w:rPr>
                <w:noProof/>
                <w:webHidden/>
              </w:rPr>
              <w:fldChar w:fldCharType="end"/>
            </w:r>
          </w:hyperlink>
        </w:p>
        <w:p w14:paraId="5ABFBF7B" w14:textId="77777777" w:rsidR="00CC7AF9" w:rsidRDefault="00CC7AF9">
          <w:pPr>
            <w:pStyle w:val="Inhopg2"/>
            <w:rPr>
              <w:rFonts w:eastAsiaTheme="minorEastAsia"/>
              <w:i w:val="0"/>
              <w:iCs w:val="0"/>
              <w:noProof/>
              <w:sz w:val="24"/>
              <w:szCs w:val="24"/>
              <w:lang w:eastAsia="nl-NL"/>
            </w:rPr>
          </w:pPr>
          <w:hyperlink w:anchor="_Toc469851043" w:history="1">
            <w:r w:rsidRPr="00F87418">
              <w:rPr>
                <w:rStyle w:val="Hyperlink"/>
                <w:noProof/>
              </w:rPr>
              <w:t>3.5 Informatievoorziening</w:t>
            </w:r>
            <w:r>
              <w:rPr>
                <w:noProof/>
                <w:webHidden/>
              </w:rPr>
              <w:tab/>
            </w:r>
            <w:r>
              <w:rPr>
                <w:noProof/>
                <w:webHidden/>
              </w:rPr>
              <w:fldChar w:fldCharType="begin"/>
            </w:r>
            <w:r>
              <w:rPr>
                <w:noProof/>
                <w:webHidden/>
              </w:rPr>
              <w:instrText xml:space="preserve"> PAGEREF _Toc469851043 \h </w:instrText>
            </w:r>
            <w:r>
              <w:rPr>
                <w:noProof/>
                <w:webHidden/>
              </w:rPr>
            </w:r>
            <w:r>
              <w:rPr>
                <w:noProof/>
                <w:webHidden/>
              </w:rPr>
              <w:fldChar w:fldCharType="separate"/>
            </w:r>
            <w:r w:rsidR="00235AAD">
              <w:rPr>
                <w:noProof/>
                <w:webHidden/>
              </w:rPr>
              <w:t>8</w:t>
            </w:r>
            <w:r>
              <w:rPr>
                <w:noProof/>
                <w:webHidden/>
              </w:rPr>
              <w:fldChar w:fldCharType="end"/>
            </w:r>
          </w:hyperlink>
        </w:p>
        <w:p w14:paraId="0921BCE9" w14:textId="77777777" w:rsidR="00CC7AF9" w:rsidRDefault="00CC7AF9">
          <w:pPr>
            <w:pStyle w:val="Inhopg1"/>
            <w:rPr>
              <w:rFonts w:eastAsiaTheme="minorEastAsia"/>
              <w:b w:val="0"/>
              <w:bCs w:val="0"/>
              <w:noProof/>
              <w:sz w:val="24"/>
              <w:szCs w:val="24"/>
              <w:lang w:eastAsia="nl-NL"/>
            </w:rPr>
          </w:pPr>
          <w:hyperlink w:anchor="_Toc469851044" w:history="1">
            <w:r w:rsidRPr="00F87418">
              <w:rPr>
                <w:rStyle w:val="Hyperlink"/>
                <w:noProof/>
              </w:rPr>
              <w:t>4. Op welke manier wordt het systeem “SharePoint” binnen de rve’s, Projectmanagementbureau, Ruimte en Duurzaamheid en informatievoorziening van de gemeente Amsterdam gebruikt?</w:t>
            </w:r>
            <w:r>
              <w:rPr>
                <w:noProof/>
                <w:webHidden/>
              </w:rPr>
              <w:tab/>
            </w:r>
            <w:r>
              <w:rPr>
                <w:noProof/>
                <w:webHidden/>
              </w:rPr>
              <w:fldChar w:fldCharType="begin"/>
            </w:r>
            <w:r>
              <w:rPr>
                <w:noProof/>
                <w:webHidden/>
              </w:rPr>
              <w:instrText xml:space="preserve"> PAGEREF _Toc469851044 \h </w:instrText>
            </w:r>
            <w:r>
              <w:rPr>
                <w:noProof/>
                <w:webHidden/>
              </w:rPr>
            </w:r>
            <w:r>
              <w:rPr>
                <w:noProof/>
                <w:webHidden/>
              </w:rPr>
              <w:fldChar w:fldCharType="separate"/>
            </w:r>
            <w:r w:rsidR="00235AAD">
              <w:rPr>
                <w:noProof/>
                <w:webHidden/>
              </w:rPr>
              <w:t>9</w:t>
            </w:r>
            <w:r>
              <w:rPr>
                <w:noProof/>
                <w:webHidden/>
              </w:rPr>
              <w:fldChar w:fldCharType="end"/>
            </w:r>
          </w:hyperlink>
        </w:p>
        <w:p w14:paraId="6E58E758" w14:textId="77777777" w:rsidR="00CC7AF9" w:rsidRDefault="00CC7AF9">
          <w:pPr>
            <w:pStyle w:val="Inhopg2"/>
            <w:rPr>
              <w:rFonts w:eastAsiaTheme="minorEastAsia"/>
              <w:i w:val="0"/>
              <w:iCs w:val="0"/>
              <w:noProof/>
              <w:sz w:val="24"/>
              <w:szCs w:val="24"/>
              <w:lang w:eastAsia="nl-NL"/>
            </w:rPr>
          </w:pPr>
          <w:hyperlink w:anchor="_Toc469851045" w:history="1">
            <w:r w:rsidRPr="00F87418">
              <w:rPr>
                <w:rStyle w:val="Hyperlink"/>
                <w:noProof/>
              </w:rPr>
              <w:t>4.1 Huidige Situatie</w:t>
            </w:r>
            <w:r>
              <w:rPr>
                <w:noProof/>
                <w:webHidden/>
              </w:rPr>
              <w:tab/>
            </w:r>
            <w:r>
              <w:rPr>
                <w:noProof/>
                <w:webHidden/>
              </w:rPr>
              <w:fldChar w:fldCharType="begin"/>
            </w:r>
            <w:r>
              <w:rPr>
                <w:noProof/>
                <w:webHidden/>
              </w:rPr>
              <w:instrText xml:space="preserve"> PAGEREF _Toc469851045 \h </w:instrText>
            </w:r>
            <w:r>
              <w:rPr>
                <w:noProof/>
                <w:webHidden/>
              </w:rPr>
            </w:r>
            <w:r>
              <w:rPr>
                <w:noProof/>
                <w:webHidden/>
              </w:rPr>
              <w:fldChar w:fldCharType="separate"/>
            </w:r>
            <w:r w:rsidR="00235AAD">
              <w:rPr>
                <w:noProof/>
                <w:webHidden/>
              </w:rPr>
              <w:t>9</w:t>
            </w:r>
            <w:r>
              <w:rPr>
                <w:noProof/>
                <w:webHidden/>
              </w:rPr>
              <w:fldChar w:fldCharType="end"/>
            </w:r>
          </w:hyperlink>
        </w:p>
        <w:p w14:paraId="63B01DB7" w14:textId="77777777" w:rsidR="00CC7AF9" w:rsidRDefault="00CC7AF9">
          <w:pPr>
            <w:pStyle w:val="Inhopg3"/>
            <w:tabs>
              <w:tab w:val="right" w:pos="9056"/>
            </w:tabs>
            <w:rPr>
              <w:rFonts w:eastAsiaTheme="minorEastAsia"/>
              <w:noProof/>
              <w:sz w:val="24"/>
              <w:szCs w:val="24"/>
              <w:lang w:eastAsia="nl-NL"/>
            </w:rPr>
          </w:pPr>
          <w:hyperlink w:anchor="_Toc469851046" w:history="1">
            <w:r w:rsidRPr="00F87418">
              <w:rPr>
                <w:rStyle w:val="Hyperlink"/>
                <w:noProof/>
              </w:rPr>
              <w:t>4.1.1 SharePoint</w:t>
            </w:r>
            <w:r>
              <w:rPr>
                <w:noProof/>
                <w:webHidden/>
              </w:rPr>
              <w:tab/>
            </w:r>
            <w:r>
              <w:rPr>
                <w:noProof/>
                <w:webHidden/>
              </w:rPr>
              <w:fldChar w:fldCharType="begin"/>
            </w:r>
            <w:r>
              <w:rPr>
                <w:noProof/>
                <w:webHidden/>
              </w:rPr>
              <w:instrText xml:space="preserve"> PAGEREF _Toc469851046 \h </w:instrText>
            </w:r>
            <w:r>
              <w:rPr>
                <w:noProof/>
                <w:webHidden/>
              </w:rPr>
            </w:r>
            <w:r>
              <w:rPr>
                <w:noProof/>
                <w:webHidden/>
              </w:rPr>
              <w:fldChar w:fldCharType="separate"/>
            </w:r>
            <w:r w:rsidR="00235AAD">
              <w:rPr>
                <w:noProof/>
                <w:webHidden/>
              </w:rPr>
              <w:t>9</w:t>
            </w:r>
            <w:r>
              <w:rPr>
                <w:noProof/>
                <w:webHidden/>
              </w:rPr>
              <w:fldChar w:fldCharType="end"/>
            </w:r>
          </w:hyperlink>
        </w:p>
        <w:p w14:paraId="7670F455" w14:textId="77777777" w:rsidR="00CC7AF9" w:rsidRDefault="00CC7AF9">
          <w:pPr>
            <w:pStyle w:val="Inhopg3"/>
            <w:tabs>
              <w:tab w:val="right" w:pos="9056"/>
            </w:tabs>
            <w:rPr>
              <w:rFonts w:eastAsiaTheme="minorEastAsia"/>
              <w:noProof/>
              <w:sz w:val="24"/>
              <w:szCs w:val="24"/>
              <w:lang w:eastAsia="nl-NL"/>
            </w:rPr>
          </w:pPr>
          <w:hyperlink w:anchor="_Toc469851047" w:history="1">
            <w:r w:rsidRPr="00F87418">
              <w:rPr>
                <w:rStyle w:val="Hyperlink"/>
                <w:noProof/>
              </w:rPr>
              <w:t>4.1.2 Gebruik van SharePoint</w:t>
            </w:r>
            <w:r>
              <w:rPr>
                <w:noProof/>
                <w:webHidden/>
              </w:rPr>
              <w:tab/>
            </w:r>
            <w:r>
              <w:rPr>
                <w:noProof/>
                <w:webHidden/>
              </w:rPr>
              <w:fldChar w:fldCharType="begin"/>
            </w:r>
            <w:r>
              <w:rPr>
                <w:noProof/>
                <w:webHidden/>
              </w:rPr>
              <w:instrText xml:space="preserve"> PAGEREF _Toc469851047 \h </w:instrText>
            </w:r>
            <w:r>
              <w:rPr>
                <w:noProof/>
                <w:webHidden/>
              </w:rPr>
            </w:r>
            <w:r>
              <w:rPr>
                <w:noProof/>
                <w:webHidden/>
              </w:rPr>
              <w:fldChar w:fldCharType="separate"/>
            </w:r>
            <w:r w:rsidR="00235AAD">
              <w:rPr>
                <w:noProof/>
                <w:webHidden/>
              </w:rPr>
              <w:t>9</w:t>
            </w:r>
            <w:r>
              <w:rPr>
                <w:noProof/>
                <w:webHidden/>
              </w:rPr>
              <w:fldChar w:fldCharType="end"/>
            </w:r>
          </w:hyperlink>
        </w:p>
        <w:p w14:paraId="665A4E92" w14:textId="77777777" w:rsidR="00CC7AF9" w:rsidRDefault="00CC7AF9">
          <w:pPr>
            <w:pStyle w:val="Inhopg3"/>
            <w:tabs>
              <w:tab w:val="right" w:pos="9056"/>
            </w:tabs>
            <w:rPr>
              <w:rFonts w:eastAsiaTheme="minorEastAsia"/>
              <w:noProof/>
              <w:sz w:val="24"/>
              <w:szCs w:val="24"/>
              <w:lang w:eastAsia="nl-NL"/>
            </w:rPr>
          </w:pPr>
          <w:hyperlink w:anchor="_Toc469851048" w:history="1">
            <w:r w:rsidRPr="00F87418">
              <w:rPr>
                <w:rStyle w:val="Hyperlink"/>
                <w:noProof/>
              </w:rPr>
              <w:t>4.1.3 De rol van informatiebeheerder en functionele beheerder</w:t>
            </w:r>
            <w:r>
              <w:rPr>
                <w:noProof/>
                <w:webHidden/>
              </w:rPr>
              <w:tab/>
            </w:r>
            <w:r>
              <w:rPr>
                <w:noProof/>
                <w:webHidden/>
              </w:rPr>
              <w:fldChar w:fldCharType="begin"/>
            </w:r>
            <w:r>
              <w:rPr>
                <w:noProof/>
                <w:webHidden/>
              </w:rPr>
              <w:instrText xml:space="preserve"> PAGEREF _Toc469851048 \h </w:instrText>
            </w:r>
            <w:r>
              <w:rPr>
                <w:noProof/>
                <w:webHidden/>
              </w:rPr>
            </w:r>
            <w:r>
              <w:rPr>
                <w:noProof/>
                <w:webHidden/>
              </w:rPr>
              <w:fldChar w:fldCharType="separate"/>
            </w:r>
            <w:r w:rsidR="00235AAD">
              <w:rPr>
                <w:noProof/>
                <w:webHidden/>
              </w:rPr>
              <w:t>10</w:t>
            </w:r>
            <w:r>
              <w:rPr>
                <w:noProof/>
                <w:webHidden/>
              </w:rPr>
              <w:fldChar w:fldCharType="end"/>
            </w:r>
          </w:hyperlink>
        </w:p>
        <w:p w14:paraId="3185343F" w14:textId="77777777" w:rsidR="00CC7AF9" w:rsidRDefault="00CC7AF9">
          <w:pPr>
            <w:pStyle w:val="Inhopg3"/>
            <w:tabs>
              <w:tab w:val="right" w:pos="9056"/>
            </w:tabs>
            <w:rPr>
              <w:rFonts w:eastAsiaTheme="minorEastAsia"/>
              <w:noProof/>
              <w:sz w:val="24"/>
              <w:szCs w:val="24"/>
              <w:lang w:eastAsia="nl-NL"/>
            </w:rPr>
          </w:pPr>
          <w:hyperlink w:anchor="_Toc469851049" w:history="1">
            <w:r w:rsidRPr="00F87418">
              <w:rPr>
                <w:rStyle w:val="Hyperlink"/>
                <w:noProof/>
              </w:rPr>
              <w:t>4.1.4 Beperkingen van het huidige SharePoint omgeving</w:t>
            </w:r>
            <w:r>
              <w:rPr>
                <w:noProof/>
                <w:webHidden/>
              </w:rPr>
              <w:tab/>
            </w:r>
            <w:r>
              <w:rPr>
                <w:noProof/>
                <w:webHidden/>
              </w:rPr>
              <w:fldChar w:fldCharType="begin"/>
            </w:r>
            <w:r>
              <w:rPr>
                <w:noProof/>
                <w:webHidden/>
              </w:rPr>
              <w:instrText xml:space="preserve"> PAGEREF _Toc469851049 \h </w:instrText>
            </w:r>
            <w:r>
              <w:rPr>
                <w:noProof/>
                <w:webHidden/>
              </w:rPr>
            </w:r>
            <w:r>
              <w:rPr>
                <w:noProof/>
                <w:webHidden/>
              </w:rPr>
              <w:fldChar w:fldCharType="separate"/>
            </w:r>
            <w:r w:rsidR="00235AAD">
              <w:rPr>
                <w:noProof/>
                <w:webHidden/>
              </w:rPr>
              <w:t>10</w:t>
            </w:r>
            <w:r>
              <w:rPr>
                <w:noProof/>
                <w:webHidden/>
              </w:rPr>
              <w:fldChar w:fldCharType="end"/>
            </w:r>
          </w:hyperlink>
        </w:p>
        <w:p w14:paraId="5E321C5E" w14:textId="77777777" w:rsidR="00CC7AF9" w:rsidRDefault="00CC7AF9">
          <w:pPr>
            <w:pStyle w:val="Inhopg2"/>
            <w:rPr>
              <w:rFonts w:eastAsiaTheme="minorEastAsia"/>
              <w:i w:val="0"/>
              <w:iCs w:val="0"/>
              <w:noProof/>
              <w:sz w:val="24"/>
              <w:szCs w:val="24"/>
              <w:lang w:eastAsia="nl-NL"/>
            </w:rPr>
          </w:pPr>
          <w:hyperlink w:anchor="_Toc469851050" w:history="1">
            <w:r w:rsidRPr="00F87418">
              <w:rPr>
                <w:rStyle w:val="Hyperlink"/>
                <w:noProof/>
              </w:rPr>
              <w:t>4.2 Gewenste situatie</w:t>
            </w:r>
            <w:r>
              <w:rPr>
                <w:noProof/>
                <w:webHidden/>
              </w:rPr>
              <w:tab/>
            </w:r>
            <w:r>
              <w:rPr>
                <w:noProof/>
                <w:webHidden/>
              </w:rPr>
              <w:fldChar w:fldCharType="begin"/>
            </w:r>
            <w:r>
              <w:rPr>
                <w:noProof/>
                <w:webHidden/>
              </w:rPr>
              <w:instrText xml:space="preserve"> PAGEREF _Toc469851050 \h </w:instrText>
            </w:r>
            <w:r>
              <w:rPr>
                <w:noProof/>
                <w:webHidden/>
              </w:rPr>
            </w:r>
            <w:r>
              <w:rPr>
                <w:noProof/>
                <w:webHidden/>
              </w:rPr>
              <w:fldChar w:fldCharType="separate"/>
            </w:r>
            <w:r w:rsidR="00235AAD">
              <w:rPr>
                <w:noProof/>
                <w:webHidden/>
              </w:rPr>
              <w:t>11</w:t>
            </w:r>
            <w:r>
              <w:rPr>
                <w:noProof/>
                <w:webHidden/>
              </w:rPr>
              <w:fldChar w:fldCharType="end"/>
            </w:r>
          </w:hyperlink>
        </w:p>
        <w:p w14:paraId="437726ED" w14:textId="77777777" w:rsidR="00CC7AF9" w:rsidRDefault="00CC7AF9">
          <w:pPr>
            <w:pStyle w:val="Inhopg3"/>
            <w:tabs>
              <w:tab w:val="right" w:pos="9056"/>
            </w:tabs>
            <w:rPr>
              <w:rFonts w:eastAsiaTheme="minorEastAsia"/>
              <w:noProof/>
              <w:sz w:val="24"/>
              <w:szCs w:val="24"/>
              <w:lang w:eastAsia="nl-NL"/>
            </w:rPr>
          </w:pPr>
          <w:hyperlink w:anchor="_Toc469851051" w:history="1">
            <w:r w:rsidRPr="00F87418">
              <w:rPr>
                <w:rStyle w:val="Hyperlink"/>
                <w:noProof/>
              </w:rPr>
              <w:t>4.2.1 Requirements en Knock-out criteria opstellen</w:t>
            </w:r>
            <w:r>
              <w:rPr>
                <w:noProof/>
                <w:webHidden/>
              </w:rPr>
              <w:tab/>
            </w:r>
            <w:r>
              <w:rPr>
                <w:noProof/>
                <w:webHidden/>
              </w:rPr>
              <w:fldChar w:fldCharType="begin"/>
            </w:r>
            <w:r>
              <w:rPr>
                <w:noProof/>
                <w:webHidden/>
              </w:rPr>
              <w:instrText xml:space="preserve"> PAGEREF _Toc469851051 \h </w:instrText>
            </w:r>
            <w:r>
              <w:rPr>
                <w:noProof/>
                <w:webHidden/>
              </w:rPr>
            </w:r>
            <w:r>
              <w:rPr>
                <w:noProof/>
                <w:webHidden/>
              </w:rPr>
              <w:fldChar w:fldCharType="separate"/>
            </w:r>
            <w:r w:rsidR="00235AAD">
              <w:rPr>
                <w:noProof/>
                <w:webHidden/>
              </w:rPr>
              <w:t>11</w:t>
            </w:r>
            <w:r>
              <w:rPr>
                <w:noProof/>
                <w:webHidden/>
              </w:rPr>
              <w:fldChar w:fldCharType="end"/>
            </w:r>
          </w:hyperlink>
        </w:p>
        <w:p w14:paraId="4D1D37B3" w14:textId="77777777" w:rsidR="00CC7AF9" w:rsidRDefault="00CC7AF9">
          <w:pPr>
            <w:pStyle w:val="Inhopg3"/>
            <w:tabs>
              <w:tab w:val="right" w:pos="9056"/>
            </w:tabs>
            <w:rPr>
              <w:rFonts w:eastAsiaTheme="minorEastAsia"/>
              <w:noProof/>
              <w:sz w:val="24"/>
              <w:szCs w:val="24"/>
              <w:lang w:eastAsia="nl-NL"/>
            </w:rPr>
          </w:pPr>
          <w:hyperlink w:anchor="_Toc469851052" w:history="1">
            <w:r w:rsidRPr="00F87418">
              <w:rPr>
                <w:rStyle w:val="Hyperlink"/>
                <w:noProof/>
              </w:rPr>
              <w:t>4.2.2 Moscow prioritization method</w:t>
            </w:r>
            <w:r>
              <w:rPr>
                <w:noProof/>
                <w:webHidden/>
              </w:rPr>
              <w:tab/>
            </w:r>
            <w:r>
              <w:rPr>
                <w:noProof/>
                <w:webHidden/>
              </w:rPr>
              <w:fldChar w:fldCharType="begin"/>
            </w:r>
            <w:r>
              <w:rPr>
                <w:noProof/>
                <w:webHidden/>
              </w:rPr>
              <w:instrText xml:space="preserve"> PAGEREF _Toc469851052 \h </w:instrText>
            </w:r>
            <w:r>
              <w:rPr>
                <w:noProof/>
                <w:webHidden/>
              </w:rPr>
            </w:r>
            <w:r>
              <w:rPr>
                <w:noProof/>
                <w:webHidden/>
              </w:rPr>
              <w:fldChar w:fldCharType="separate"/>
            </w:r>
            <w:r w:rsidR="00235AAD">
              <w:rPr>
                <w:noProof/>
                <w:webHidden/>
              </w:rPr>
              <w:t>12</w:t>
            </w:r>
            <w:r>
              <w:rPr>
                <w:noProof/>
                <w:webHidden/>
              </w:rPr>
              <w:fldChar w:fldCharType="end"/>
            </w:r>
          </w:hyperlink>
        </w:p>
        <w:p w14:paraId="74EEB38D" w14:textId="77777777" w:rsidR="00CC7AF9" w:rsidRDefault="00CC7AF9">
          <w:pPr>
            <w:pStyle w:val="Inhopg3"/>
            <w:tabs>
              <w:tab w:val="right" w:pos="9056"/>
            </w:tabs>
            <w:rPr>
              <w:rFonts w:eastAsiaTheme="minorEastAsia"/>
              <w:noProof/>
              <w:sz w:val="24"/>
              <w:szCs w:val="24"/>
              <w:lang w:eastAsia="nl-NL"/>
            </w:rPr>
          </w:pPr>
          <w:hyperlink w:anchor="_Toc469851053" w:history="1">
            <w:r w:rsidRPr="00F87418">
              <w:rPr>
                <w:rStyle w:val="Hyperlink"/>
                <w:noProof/>
              </w:rPr>
              <w:t>4.2.3 Longlist van de softwarepakketten op de markt</w:t>
            </w:r>
            <w:r>
              <w:rPr>
                <w:noProof/>
                <w:webHidden/>
              </w:rPr>
              <w:tab/>
            </w:r>
            <w:r>
              <w:rPr>
                <w:noProof/>
                <w:webHidden/>
              </w:rPr>
              <w:fldChar w:fldCharType="begin"/>
            </w:r>
            <w:r>
              <w:rPr>
                <w:noProof/>
                <w:webHidden/>
              </w:rPr>
              <w:instrText xml:space="preserve"> PAGEREF _Toc469851053 \h </w:instrText>
            </w:r>
            <w:r>
              <w:rPr>
                <w:noProof/>
                <w:webHidden/>
              </w:rPr>
            </w:r>
            <w:r>
              <w:rPr>
                <w:noProof/>
                <w:webHidden/>
              </w:rPr>
              <w:fldChar w:fldCharType="separate"/>
            </w:r>
            <w:r w:rsidR="00235AAD">
              <w:rPr>
                <w:noProof/>
                <w:webHidden/>
              </w:rPr>
              <w:t>13</w:t>
            </w:r>
            <w:r>
              <w:rPr>
                <w:noProof/>
                <w:webHidden/>
              </w:rPr>
              <w:fldChar w:fldCharType="end"/>
            </w:r>
          </w:hyperlink>
        </w:p>
        <w:p w14:paraId="046B2D26" w14:textId="77777777" w:rsidR="00CC7AF9" w:rsidRDefault="00CC7AF9">
          <w:pPr>
            <w:pStyle w:val="Inhopg3"/>
            <w:tabs>
              <w:tab w:val="right" w:pos="9056"/>
            </w:tabs>
            <w:rPr>
              <w:rFonts w:eastAsiaTheme="minorEastAsia"/>
              <w:noProof/>
              <w:sz w:val="24"/>
              <w:szCs w:val="24"/>
              <w:lang w:eastAsia="nl-NL"/>
            </w:rPr>
          </w:pPr>
          <w:hyperlink w:anchor="_Toc469851054" w:history="1">
            <w:r w:rsidRPr="00F87418">
              <w:rPr>
                <w:rStyle w:val="Hyperlink"/>
                <w:noProof/>
              </w:rPr>
              <w:t>4.2.4 Benchmarking van de softwarepakketten</w:t>
            </w:r>
            <w:r>
              <w:rPr>
                <w:noProof/>
                <w:webHidden/>
              </w:rPr>
              <w:tab/>
            </w:r>
            <w:r>
              <w:rPr>
                <w:noProof/>
                <w:webHidden/>
              </w:rPr>
              <w:fldChar w:fldCharType="begin"/>
            </w:r>
            <w:r>
              <w:rPr>
                <w:noProof/>
                <w:webHidden/>
              </w:rPr>
              <w:instrText xml:space="preserve"> PAGEREF _Toc469851054 \h </w:instrText>
            </w:r>
            <w:r>
              <w:rPr>
                <w:noProof/>
                <w:webHidden/>
              </w:rPr>
            </w:r>
            <w:r>
              <w:rPr>
                <w:noProof/>
                <w:webHidden/>
              </w:rPr>
              <w:fldChar w:fldCharType="separate"/>
            </w:r>
            <w:r w:rsidR="00235AAD">
              <w:rPr>
                <w:noProof/>
                <w:webHidden/>
              </w:rPr>
              <w:t>13</w:t>
            </w:r>
            <w:r>
              <w:rPr>
                <w:noProof/>
                <w:webHidden/>
              </w:rPr>
              <w:fldChar w:fldCharType="end"/>
            </w:r>
          </w:hyperlink>
        </w:p>
        <w:p w14:paraId="1EAFC746" w14:textId="77777777" w:rsidR="00CC7AF9" w:rsidRDefault="00CC7AF9">
          <w:pPr>
            <w:pStyle w:val="Inhopg1"/>
            <w:rPr>
              <w:rFonts w:eastAsiaTheme="minorEastAsia"/>
              <w:b w:val="0"/>
              <w:bCs w:val="0"/>
              <w:noProof/>
              <w:sz w:val="24"/>
              <w:szCs w:val="24"/>
              <w:lang w:eastAsia="nl-NL"/>
            </w:rPr>
          </w:pPr>
          <w:hyperlink w:anchor="_Toc469851055" w:history="1">
            <w:r w:rsidRPr="00F87418">
              <w:rPr>
                <w:rStyle w:val="Hyperlink"/>
                <w:noProof/>
              </w:rPr>
              <w:t>5. Oplossingen</w:t>
            </w:r>
            <w:r>
              <w:rPr>
                <w:noProof/>
                <w:webHidden/>
              </w:rPr>
              <w:tab/>
            </w:r>
            <w:r>
              <w:rPr>
                <w:noProof/>
                <w:webHidden/>
              </w:rPr>
              <w:fldChar w:fldCharType="begin"/>
            </w:r>
            <w:r>
              <w:rPr>
                <w:noProof/>
                <w:webHidden/>
              </w:rPr>
              <w:instrText xml:space="preserve"> PAGEREF _Toc469851055 \h </w:instrText>
            </w:r>
            <w:r>
              <w:rPr>
                <w:noProof/>
                <w:webHidden/>
              </w:rPr>
            </w:r>
            <w:r>
              <w:rPr>
                <w:noProof/>
                <w:webHidden/>
              </w:rPr>
              <w:fldChar w:fldCharType="separate"/>
            </w:r>
            <w:r w:rsidR="00235AAD">
              <w:rPr>
                <w:noProof/>
                <w:webHidden/>
              </w:rPr>
              <w:t>16</w:t>
            </w:r>
            <w:r>
              <w:rPr>
                <w:noProof/>
                <w:webHidden/>
              </w:rPr>
              <w:fldChar w:fldCharType="end"/>
            </w:r>
          </w:hyperlink>
        </w:p>
        <w:p w14:paraId="587C924F" w14:textId="77777777" w:rsidR="00CC7AF9" w:rsidRDefault="00CC7AF9">
          <w:pPr>
            <w:pStyle w:val="Inhopg2"/>
            <w:rPr>
              <w:rFonts w:eastAsiaTheme="minorEastAsia"/>
              <w:i w:val="0"/>
              <w:iCs w:val="0"/>
              <w:noProof/>
              <w:sz w:val="24"/>
              <w:szCs w:val="24"/>
              <w:lang w:eastAsia="nl-NL"/>
            </w:rPr>
          </w:pPr>
          <w:hyperlink w:anchor="_Toc469851056" w:history="1">
            <w:r w:rsidRPr="00F87418">
              <w:rPr>
                <w:rStyle w:val="Hyperlink"/>
                <w:noProof/>
                <w:lang w:val="en-US"/>
              </w:rPr>
              <w:t>5.1 Oplossing 1: Muhimbi PDF Converter for SharePoint</w:t>
            </w:r>
            <w:r>
              <w:rPr>
                <w:noProof/>
                <w:webHidden/>
              </w:rPr>
              <w:tab/>
            </w:r>
            <w:r>
              <w:rPr>
                <w:noProof/>
                <w:webHidden/>
              </w:rPr>
              <w:fldChar w:fldCharType="begin"/>
            </w:r>
            <w:r>
              <w:rPr>
                <w:noProof/>
                <w:webHidden/>
              </w:rPr>
              <w:instrText xml:space="preserve"> PAGEREF _Toc469851056 \h </w:instrText>
            </w:r>
            <w:r>
              <w:rPr>
                <w:noProof/>
                <w:webHidden/>
              </w:rPr>
            </w:r>
            <w:r>
              <w:rPr>
                <w:noProof/>
                <w:webHidden/>
              </w:rPr>
              <w:fldChar w:fldCharType="separate"/>
            </w:r>
            <w:r w:rsidR="00235AAD">
              <w:rPr>
                <w:noProof/>
                <w:webHidden/>
              </w:rPr>
              <w:t>17</w:t>
            </w:r>
            <w:r>
              <w:rPr>
                <w:noProof/>
                <w:webHidden/>
              </w:rPr>
              <w:fldChar w:fldCharType="end"/>
            </w:r>
          </w:hyperlink>
        </w:p>
        <w:p w14:paraId="3E05BE49" w14:textId="77777777" w:rsidR="00CC7AF9" w:rsidRDefault="00CC7AF9">
          <w:pPr>
            <w:pStyle w:val="Inhopg2"/>
            <w:rPr>
              <w:rFonts w:eastAsiaTheme="minorEastAsia"/>
              <w:i w:val="0"/>
              <w:iCs w:val="0"/>
              <w:noProof/>
              <w:sz w:val="24"/>
              <w:szCs w:val="24"/>
              <w:lang w:eastAsia="nl-NL"/>
            </w:rPr>
          </w:pPr>
          <w:hyperlink w:anchor="_Toc469851057" w:history="1">
            <w:r w:rsidRPr="00F87418">
              <w:rPr>
                <w:rStyle w:val="Hyperlink"/>
                <w:noProof/>
                <w:lang w:val="en-US"/>
              </w:rPr>
              <w:t>5.2 Oplossing 2: Boost Solution SharePoint PDF converter</w:t>
            </w:r>
            <w:r>
              <w:rPr>
                <w:noProof/>
                <w:webHidden/>
              </w:rPr>
              <w:tab/>
            </w:r>
            <w:r>
              <w:rPr>
                <w:noProof/>
                <w:webHidden/>
              </w:rPr>
              <w:fldChar w:fldCharType="begin"/>
            </w:r>
            <w:r>
              <w:rPr>
                <w:noProof/>
                <w:webHidden/>
              </w:rPr>
              <w:instrText xml:space="preserve"> PAGEREF _Toc469851057 \h </w:instrText>
            </w:r>
            <w:r>
              <w:rPr>
                <w:noProof/>
                <w:webHidden/>
              </w:rPr>
            </w:r>
            <w:r>
              <w:rPr>
                <w:noProof/>
                <w:webHidden/>
              </w:rPr>
              <w:fldChar w:fldCharType="separate"/>
            </w:r>
            <w:r w:rsidR="00235AAD">
              <w:rPr>
                <w:noProof/>
                <w:webHidden/>
              </w:rPr>
              <w:t>18</w:t>
            </w:r>
            <w:r>
              <w:rPr>
                <w:noProof/>
                <w:webHidden/>
              </w:rPr>
              <w:fldChar w:fldCharType="end"/>
            </w:r>
          </w:hyperlink>
        </w:p>
        <w:p w14:paraId="7D61CB56" w14:textId="77777777" w:rsidR="00CC7AF9" w:rsidRDefault="00CC7AF9">
          <w:pPr>
            <w:pStyle w:val="Inhopg2"/>
            <w:rPr>
              <w:rFonts w:eastAsiaTheme="minorEastAsia"/>
              <w:i w:val="0"/>
              <w:iCs w:val="0"/>
              <w:noProof/>
              <w:sz w:val="24"/>
              <w:szCs w:val="24"/>
              <w:lang w:eastAsia="nl-NL"/>
            </w:rPr>
          </w:pPr>
          <w:hyperlink w:anchor="_Toc469851058" w:history="1">
            <w:r w:rsidRPr="00F87418">
              <w:rPr>
                <w:rStyle w:val="Hyperlink"/>
                <w:noProof/>
              </w:rPr>
              <w:t>5.3 Oplossing 3: Aspose.Total voor SharePoint</w:t>
            </w:r>
            <w:r>
              <w:rPr>
                <w:noProof/>
                <w:webHidden/>
              </w:rPr>
              <w:tab/>
            </w:r>
            <w:r>
              <w:rPr>
                <w:noProof/>
                <w:webHidden/>
              </w:rPr>
              <w:fldChar w:fldCharType="begin"/>
            </w:r>
            <w:r>
              <w:rPr>
                <w:noProof/>
                <w:webHidden/>
              </w:rPr>
              <w:instrText xml:space="preserve"> PAGEREF _Toc469851058 \h </w:instrText>
            </w:r>
            <w:r>
              <w:rPr>
                <w:noProof/>
                <w:webHidden/>
              </w:rPr>
            </w:r>
            <w:r>
              <w:rPr>
                <w:noProof/>
                <w:webHidden/>
              </w:rPr>
              <w:fldChar w:fldCharType="separate"/>
            </w:r>
            <w:r w:rsidR="00235AAD">
              <w:rPr>
                <w:noProof/>
                <w:webHidden/>
              </w:rPr>
              <w:t>19</w:t>
            </w:r>
            <w:r>
              <w:rPr>
                <w:noProof/>
                <w:webHidden/>
              </w:rPr>
              <w:fldChar w:fldCharType="end"/>
            </w:r>
          </w:hyperlink>
        </w:p>
        <w:p w14:paraId="2BC293C3" w14:textId="77777777" w:rsidR="00CC7AF9" w:rsidRDefault="00CC7AF9">
          <w:pPr>
            <w:pStyle w:val="Inhopg1"/>
            <w:rPr>
              <w:rFonts w:eastAsiaTheme="minorEastAsia"/>
              <w:b w:val="0"/>
              <w:bCs w:val="0"/>
              <w:noProof/>
              <w:sz w:val="24"/>
              <w:szCs w:val="24"/>
              <w:lang w:eastAsia="nl-NL"/>
            </w:rPr>
          </w:pPr>
          <w:hyperlink w:anchor="_Toc469851059" w:history="1">
            <w:r w:rsidRPr="00F87418">
              <w:rPr>
                <w:rStyle w:val="Hyperlink"/>
                <w:noProof/>
              </w:rPr>
              <w:t>6. Conclusie &amp; Aanbevelingen</w:t>
            </w:r>
            <w:r>
              <w:rPr>
                <w:noProof/>
                <w:webHidden/>
              </w:rPr>
              <w:tab/>
            </w:r>
            <w:r>
              <w:rPr>
                <w:noProof/>
                <w:webHidden/>
              </w:rPr>
              <w:fldChar w:fldCharType="begin"/>
            </w:r>
            <w:r>
              <w:rPr>
                <w:noProof/>
                <w:webHidden/>
              </w:rPr>
              <w:instrText xml:space="preserve"> PAGEREF _Toc469851059 \h </w:instrText>
            </w:r>
            <w:r>
              <w:rPr>
                <w:noProof/>
                <w:webHidden/>
              </w:rPr>
            </w:r>
            <w:r>
              <w:rPr>
                <w:noProof/>
                <w:webHidden/>
              </w:rPr>
              <w:fldChar w:fldCharType="separate"/>
            </w:r>
            <w:r w:rsidR="00235AAD">
              <w:rPr>
                <w:noProof/>
                <w:webHidden/>
              </w:rPr>
              <w:t>20</w:t>
            </w:r>
            <w:r>
              <w:rPr>
                <w:noProof/>
                <w:webHidden/>
              </w:rPr>
              <w:fldChar w:fldCharType="end"/>
            </w:r>
          </w:hyperlink>
        </w:p>
        <w:p w14:paraId="62AB5A82" w14:textId="77777777" w:rsidR="00CC7AF9" w:rsidRDefault="00CC7AF9">
          <w:pPr>
            <w:pStyle w:val="Inhopg1"/>
            <w:rPr>
              <w:rFonts w:eastAsiaTheme="minorEastAsia"/>
              <w:b w:val="0"/>
              <w:bCs w:val="0"/>
              <w:noProof/>
              <w:sz w:val="24"/>
              <w:szCs w:val="24"/>
              <w:lang w:eastAsia="nl-NL"/>
            </w:rPr>
          </w:pPr>
          <w:hyperlink w:anchor="_Toc469851060" w:history="1">
            <w:r w:rsidRPr="00F87418">
              <w:rPr>
                <w:rStyle w:val="Hyperlink"/>
                <w:noProof/>
              </w:rPr>
              <w:t>7. Advies</w:t>
            </w:r>
            <w:r>
              <w:rPr>
                <w:noProof/>
                <w:webHidden/>
              </w:rPr>
              <w:tab/>
            </w:r>
            <w:r>
              <w:rPr>
                <w:noProof/>
                <w:webHidden/>
              </w:rPr>
              <w:fldChar w:fldCharType="begin"/>
            </w:r>
            <w:r>
              <w:rPr>
                <w:noProof/>
                <w:webHidden/>
              </w:rPr>
              <w:instrText xml:space="preserve"> PAGEREF _Toc469851060 \h </w:instrText>
            </w:r>
            <w:r>
              <w:rPr>
                <w:noProof/>
                <w:webHidden/>
              </w:rPr>
            </w:r>
            <w:r>
              <w:rPr>
                <w:noProof/>
                <w:webHidden/>
              </w:rPr>
              <w:fldChar w:fldCharType="separate"/>
            </w:r>
            <w:r w:rsidR="00235AAD">
              <w:rPr>
                <w:noProof/>
                <w:webHidden/>
              </w:rPr>
              <w:t>21</w:t>
            </w:r>
            <w:r>
              <w:rPr>
                <w:noProof/>
                <w:webHidden/>
              </w:rPr>
              <w:fldChar w:fldCharType="end"/>
            </w:r>
          </w:hyperlink>
        </w:p>
        <w:p w14:paraId="62BC0FAE" w14:textId="77777777" w:rsidR="00CC7AF9" w:rsidRDefault="00CC7AF9">
          <w:pPr>
            <w:pStyle w:val="Inhopg1"/>
            <w:rPr>
              <w:rFonts w:eastAsiaTheme="minorEastAsia"/>
              <w:b w:val="0"/>
              <w:bCs w:val="0"/>
              <w:noProof/>
              <w:sz w:val="24"/>
              <w:szCs w:val="24"/>
              <w:lang w:eastAsia="nl-NL"/>
            </w:rPr>
          </w:pPr>
          <w:hyperlink w:anchor="_Toc469851061" w:history="1">
            <w:r w:rsidRPr="00F87418">
              <w:rPr>
                <w:rStyle w:val="Hyperlink"/>
                <w:noProof/>
                <w:lang w:val="en-US"/>
              </w:rPr>
              <w:t>Bibliografie</w:t>
            </w:r>
            <w:r>
              <w:rPr>
                <w:noProof/>
                <w:webHidden/>
              </w:rPr>
              <w:tab/>
            </w:r>
            <w:r>
              <w:rPr>
                <w:noProof/>
                <w:webHidden/>
              </w:rPr>
              <w:fldChar w:fldCharType="begin"/>
            </w:r>
            <w:r>
              <w:rPr>
                <w:noProof/>
                <w:webHidden/>
              </w:rPr>
              <w:instrText xml:space="preserve"> PAGEREF _Toc469851061 \h </w:instrText>
            </w:r>
            <w:r>
              <w:rPr>
                <w:noProof/>
                <w:webHidden/>
              </w:rPr>
            </w:r>
            <w:r>
              <w:rPr>
                <w:noProof/>
                <w:webHidden/>
              </w:rPr>
              <w:fldChar w:fldCharType="separate"/>
            </w:r>
            <w:r w:rsidR="00235AAD">
              <w:rPr>
                <w:noProof/>
                <w:webHidden/>
              </w:rPr>
              <w:t>22</w:t>
            </w:r>
            <w:r>
              <w:rPr>
                <w:noProof/>
                <w:webHidden/>
              </w:rPr>
              <w:fldChar w:fldCharType="end"/>
            </w:r>
          </w:hyperlink>
        </w:p>
        <w:p w14:paraId="63B279F9" w14:textId="77777777" w:rsidR="00CC7AF9" w:rsidRDefault="00CC7AF9">
          <w:pPr>
            <w:pStyle w:val="Inhopg1"/>
            <w:rPr>
              <w:rFonts w:eastAsiaTheme="minorEastAsia"/>
              <w:b w:val="0"/>
              <w:bCs w:val="0"/>
              <w:noProof/>
              <w:sz w:val="24"/>
              <w:szCs w:val="24"/>
              <w:lang w:eastAsia="nl-NL"/>
            </w:rPr>
          </w:pPr>
          <w:hyperlink w:anchor="_Toc469851062" w:history="1">
            <w:r w:rsidRPr="00F87418">
              <w:rPr>
                <w:rStyle w:val="Hyperlink"/>
                <w:noProof/>
              </w:rPr>
              <w:t>Bijlage 1: Organogram Gemeente Amsterdam</w:t>
            </w:r>
            <w:r>
              <w:rPr>
                <w:noProof/>
                <w:webHidden/>
              </w:rPr>
              <w:tab/>
            </w:r>
            <w:r>
              <w:rPr>
                <w:noProof/>
                <w:webHidden/>
              </w:rPr>
              <w:fldChar w:fldCharType="begin"/>
            </w:r>
            <w:r>
              <w:rPr>
                <w:noProof/>
                <w:webHidden/>
              </w:rPr>
              <w:instrText xml:space="preserve"> PAGEREF _Toc469851062 \h </w:instrText>
            </w:r>
            <w:r>
              <w:rPr>
                <w:noProof/>
                <w:webHidden/>
              </w:rPr>
            </w:r>
            <w:r>
              <w:rPr>
                <w:noProof/>
                <w:webHidden/>
              </w:rPr>
              <w:fldChar w:fldCharType="separate"/>
            </w:r>
            <w:r w:rsidR="00235AAD">
              <w:rPr>
                <w:noProof/>
                <w:webHidden/>
              </w:rPr>
              <w:t>24</w:t>
            </w:r>
            <w:r>
              <w:rPr>
                <w:noProof/>
                <w:webHidden/>
              </w:rPr>
              <w:fldChar w:fldCharType="end"/>
            </w:r>
          </w:hyperlink>
        </w:p>
        <w:p w14:paraId="50FE37A6" w14:textId="77777777" w:rsidR="00CC7AF9" w:rsidRDefault="00CC7AF9">
          <w:pPr>
            <w:pStyle w:val="Inhopg1"/>
            <w:rPr>
              <w:rFonts w:eastAsiaTheme="minorEastAsia"/>
              <w:b w:val="0"/>
              <w:bCs w:val="0"/>
              <w:noProof/>
              <w:sz w:val="24"/>
              <w:szCs w:val="24"/>
              <w:lang w:eastAsia="nl-NL"/>
            </w:rPr>
          </w:pPr>
          <w:hyperlink w:anchor="_Toc469851063" w:history="1">
            <w:r w:rsidRPr="00F87418">
              <w:rPr>
                <w:rStyle w:val="Hyperlink"/>
                <w:noProof/>
              </w:rPr>
              <w:t>Bijlage 2: Organogram Cluster Ruimte en Economie</w:t>
            </w:r>
            <w:r>
              <w:rPr>
                <w:noProof/>
                <w:webHidden/>
              </w:rPr>
              <w:tab/>
            </w:r>
            <w:r>
              <w:rPr>
                <w:noProof/>
                <w:webHidden/>
              </w:rPr>
              <w:fldChar w:fldCharType="begin"/>
            </w:r>
            <w:r>
              <w:rPr>
                <w:noProof/>
                <w:webHidden/>
              </w:rPr>
              <w:instrText xml:space="preserve"> PAGEREF _Toc469851063 \h </w:instrText>
            </w:r>
            <w:r>
              <w:rPr>
                <w:noProof/>
                <w:webHidden/>
              </w:rPr>
            </w:r>
            <w:r>
              <w:rPr>
                <w:noProof/>
                <w:webHidden/>
              </w:rPr>
              <w:fldChar w:fldCharType="separate"/>
            </w:r>
            <w:r w:rsidR="00235AAD">
              <w:rPr>
                <w:noProof/>
                <w:webHidden/>
              </w:rPr>
              <w:t>25</w:t>
            </w:r>
            <w:r>
              <w:rPr>
                <w:noProof/>
                <w:webHidden/>
              </w:rPr>
              <w:fldChar w:fldCharType="end"/>
            </w:r>
          </w:hyperlink>
        </w:p>
        <w:p w14:paraId="43A9AE40" w14:textId="77777777" w:rsidR="00CC7AF9" w:rsidRDefault="00CC7AF9">
          <w:pPr>
            <w:pStyle w:val="Inhopg1"/>
            <w:rPr>
              <w:rFonts w:eastAsiaTheme="minorEastAsia"/>
              <w:b w:val="0"/>
              <w:bCs w:val="0"/>
              <w:noProof/>
              <w:sz w:val="24"/>
              <w:szCs w:val="24"/>
              <w:lang w:eastAsia="nl-NL"/>
            </w:rPr>
          </w:pPr>
          <w:hyperlink w:anchor="_Toc469851064" w:history="1">
            <w:r w:rsidRPr="00F87418">
              <w:rPr>
                <w:rStyle w:val="Hyperlink"/>
                <w:noProof/>
              </w:rPr>
              <w:t>Bijlage 3: Gesprek met Bram Bakker</w:t>
            </w:r>
            <w:r>
              <w:rPr>
                <w:noProof/>
                <w:webHidden/>
              </w:rPr>
              <w:tab/>
            </w:r>
            <w:r>
              <w:rPr>
                <w:noProof/>
                <w:webHidden/>
              </w:rPr>
              <w:fldChar w:fldCharType="begin"/>
            </w:r>
            <w:r>
              <w:rPr>
                <w:noProof/>
                <w:webHidden/>
              </w:rPr>
              <w:instrText xml:space="preserve"> PAGEREF _Toc469851064 \h </w:instrText>
            </w:r>
            <w:r>
              <w:rPr>
                <w:noProof/>
                <w:webHidden/>
              </w:rPr>
            </w:r>
            <w:r>
              <w:rPr>
                <w:noProof/>
                <w:webHidden/>
              </w:rPr>
              <w:fldChar w:fldCharType="separate"/>
            </w:r>
            <w:r w:rsidR="00235AAD">
              <w:rPr>
                <w:noProof/>
                <w:webHidden/>
              </w:rPr>
              <w:t>26</w:t>
            </w:r>
            <w:r>
              <w:rPr>
                <w:noProof/>
                <w:webHidden/>
              </w:rPr>
              <w:fldChar w:fldCharType="end"/>
            </w:r>
          </w:hyperlink>
        </w:p>
        <w:p w14:paraId="5F8EAA02" w14:textId="77777777" w:rsidR="00CC7AF9" w:rsidRDefault="00CC7AF9">
          <w:pPr>
            <w:pStyle w:val="Inhopg1"/>
            <w:rPr>
              <w:rFonts w:eastAsiaTheme="minorEastAsia"/>
              <w:b w:val="0"/>
              <w:bCs w:val="0"/>
              <w:noProof/>
              <w:sz w:val="24"/>
              <w:szCs w:val="24"/>
              <w:lang w:eastAsia="nl-NL"/>
            </w:rPr>
          </w:pPr>
          <w:hyperlink w:anchor="_Toc469851065" w:history="1">
            <w:r w:rsidRPr="00F87418">
              <w:rPr>
                <w:rStyle w:val="Hyperlink"/>
                <w:noProof/>
              </w:rPr>
              <w:t>Bijlage 4: Samenvatting gesprek Barry</w:t>
            </w:r>
            <w:r>
              <w:rPr>
                <w:noProof/>
                <w:webHidden/>
              </w:rPr>
              <w:tab/>
            </w:r>
            <w:r>
              <w:rPr>
                <w:noProof/>
                <w:webHidden/>
              </w:rPr>
              <w:fldChar w:fldCharType="begin"/>
            </w:r>
            <w:r>
              <w:rPr>
                <w:noProof/>
                <w:webHidden/>
              </w:rPr>
              <w:instrText xml:space="preserve"> PAGEREF _Toc469851065 \h </w:instrText>
            </w:r>
            <w:r>
              <w:rPr>
                <w:noProof/>
                <w:webHidden/>
              </w:rPr>
            </w:r>
            <w:r>
              <w:rPr>
                <w:noProof/>
                <w:webHidden/>
              </w:rPr>
              <w:fldChar w:fldCharType="separate"/>
            </w:r>
            <w:r w:rsidR="00235AAD">
              <w:rPr>
                <w:noProof/>
                <w:webHidden/>
              </w:rPr>
              <w:t>27</w:t>
            </w:r>
            <w:r>
              <w:rPr>
                <w:noProof/>
                <w:webHidden/>
              </w:rPr>
              <w:fldChar w:fldCharType="end"/>
            </w:r>
          </w:hyperlink>
        </w:p>
        <w:p w14:paraId="788E932A" w14:textId="77777777" w:rsidR="00B668E2" w:rsidRDefault="00B668E2" w:rsidP="00B668E2">
          <w:pPr>
            <w:rPr>
              <w:noProof/>
            </w:rPr>
          </w:pPr>
          <w:r>
            <w:rPr>
              <w:b/>
              <w:bCs/>
              <w:noProof/>
            </w:rPr>
            <w:fldChar w:fldCharType="end"/>
          </w:r>
        </w:p>
      </w:sdtContent>
    </w:sdt>
    <w:p w14:paraId="2A7CFBBA" w14:textId="17D1D66E" w:rsidR="00412C9C" w:rsidRPr="00B668E2" w:rsidRDefault="00412C9C" w:rsidP="00B668E2">
      <w:pPr>
        <w:rPr>
          <w:rFonts w:asciiTheme="majorHAnsi" w:eastAsiaTheme="majorEastAsia" w:hAnsiTheme="majorHAnsi" w:cstheme="majorBidi"/>
          <w:color w:val="2E74B5" w:themeColor="accent1" w:themeShade="BF"/>
          <w:sz w:val="32"/>
          <w:szCs w:val="32"/>
          <w:lang w:eastAsia="en-US"/>
        </w:rPr>
        <w:sectPr w:rsidR="00412C9C" w:rsidRPr="00B668E2" w:rsidSect="002A3A8A">
          <w:headerReference w:type="even" r:id="rId16"/>
          <w:headerReference w:type="default" r:id="rId17"/>
          <w:headerReference w:type="first" r:id="rId18"/>
          <w:pgSz w:w="11900" w:h="16840"/>
          <w:pgMar w:top="1417" w:right="1417" w:bottom="1417" w:left="1417" w:header="708" w:footer="708" w:gutter="0"/>
          <w:cols w:space="708"/>
          <w:docGrid w:linePitch="360"/>
        </w:sectPr>
      </w:pPr>
    </w:p>
    <w:p w14:paraId="4ABB8994" w14:textId="65F50B6E" w:rsidR="00C31F44" w:rsidRPr="00190CE9" w:rsidRDefault="0054782D" w:rsidP="00CB1A1F">
      <w:pPr>
        <w:pStyle w:val="Kop1"/>
        <w:tabs>
          <w:tab w:val="left" w:pos="2263"/>
        </w:tabs>
        <w:rPr>
          <w:b/>
        </w:rPr>
      </w:pPr>
      <w:bookmarkStart w:id="0" w:name="_Toc469851033"/>
      <w:r w:rsidRPr="00190CE9">
        <w:rPr>
          <w:b/>
        </w:rPr>
        <w:lastRenderedPageBreak/>
        <w:t>S</w:t>
      </w:r>
      <w:r w:rsidR="00B052E7" w:rsidRPr="00190CE9">
        <w:rPr>
          <w:b/>
        </w:rPr>
        <w:t>amenvatting</w:t>
      </w:r>
      <w:bookmarkEnd w:id="0"/>
    </w:p>
    <w:p w14:paraId="661D9642" w14:textId="0B41AD20" w:rsidR="009F0DD9" w:rsidRPr="00AB4CB2" w:rsidRDefault="009F0DD9" w:rsidP="009F0DD9">
      <w:pPr>
        <w:rPr>
          <w:rFonts w:asciiTheme="minorHAnsi" w:hAnsiTheme="minorHAnsi"/>
        </w:rPr>
      </w:pPr>
      <w:r w:rsidRPr="00AB4CB2">
        <w:rPr>
          <w:rFonts w:asciiTheme="minorHAnsi" w:hAnsiTheme="minorHAnsi"/>
        </w:rPr>
        <w:t>Medewerkers van de rve Ruimte en Duurzaamheid</w:t>
      </w:r>
      <w:r w:rsidR="00894221">
        <w:rPr>
          <w:rFonts w:asciiTheme="minorHAnsi" w:hAnsiTheme="minorHAnsi"/>
        </w:rPr>
        <w:t xml:space="preserve"> en Projectmanagementbureau</w:t>
      </w:r>
      <w:r w:rsidRPr="00AB4CB2">
        <w:rPr>
          <w:rFonts w:asciiTheme="minorHAnsi" w:hAnsiTheme="minorHAnsi"/>
        </w:rPr>
        <w:t xml:space="preserve"> converteren documenten naar een pdf/a formaat. Bij het converteren van documenten in een ander bestandsformaat gaat er veel tijd verloren</w:t>
      </w:r>
      <w:r w:rsidR="00FA6698">
        <w:rPr>
          <w:rFonts w:asciiTheme="minorHAnsi" w:hAnsiTheme="minorHAnsi"/>
        </w:rPr>
        <w:t>. Dit komt doordat een geconverteerde bestand metadata nodig heeft</w:t>
      </w:r>
      <w:r w:rsidRPr="00AB4CB2">
        <w:rPr>
          <w:rFonts w:asciiTheme="minorHAnsi" w:hAnsiTheme="minorHAnsi"/>
        </w:rPr>
        <w:t>.</w:t>
      </w:r>
      <w:r w:rsidR="00FA6698">
        <w:rPr>
          <w:rFonts w:asciiTheme="minorHAnsi" w:hAnsiTheme="minorHAnsi"/>
        </w:rPr>
        <w:t xml:space="preserve"> Metadata geeft informatie over een document, hierbij kun je denken aan onder andere de titel, auteur en datum.</w:t>
      </w:r>
      <w:r w:rsidRPr="00AB4CB2">
        <w:rPr>
          <w:rFonts w:asciiTheme="minorHAnsi" w:hAnsiTheme="minorHAnsi"/>
        </w:rPr>
        <w:t xml:space="preserve"> Invullen van metadata is een tijdrovende stap. Om dit efficiënter</w:t>
      </w:r>
      <w:r w:rsidR="00FA6698">
        <w:rPr>
          <w:rFonts w:asciiTheme="minorHAnsi" w:hAnsiTheme="minorHAnsi"/>
        </w:rPr>
        <w:t xml:space="preserve"> te maken</w:t>
      </w:r>
      <w:r w:rsidRPr="00AB4CB2">
        <w:rPr>
          <w:rFonts w:asciiTheme="minorHAnsi" w:hAnsiTheme="minorHAnsi"/>
        </w:rPr>
        <w:t xml:space="preserve"> </w:t>
      </w:r>
      <w:r w:rsidR="00FA6698">
        <w:rPr>
          <w:rFonts w:asciiTheme="minorHAnsi" w:hAnsiTheme="minorHAnsi"/>
        </w:rPr>
        <w:t xml:space="preserve">(doorlooptijd) verkorten, </w:t>
      </w:r>
      <w:r w:rsidRPr="00AB4CB2">
        <w:rPr>
          <w:rFonts w:asciiTheme="minorHAnsi" w:hAnsiTheme="minorHAnsi"/>
        </w:rPr>
        <w:t>is het noodzakelijk om pdf-software extensies te gebruiken.</w:t>
      </w:r>
    </w:p>
    <w:p w14:paraId="181A5E83" w14:textId="77777777" w:rsidR="009F0DD9" w:rsidRPr="00AB4CB2" w:rsidRDefault="009F0DD9" w:rsidP="009F0DD9">
      <w:pPr>
        <w:rPr>
          <w:rFonts w:asciiTheme="minorHAnsi" w:hAnsiTheme="minorHAnsi"/>
        </w:rPr>
      </w:pPr>
    </w:p>
    <w:p w14:paraId="46A876B8" w14:textId="77777777" w:rsidR="009F0DD9" w:rsidRPr="00AB4CB2" w:rsidRDefault="009F0DD9" w:rsidP="009F0DD9">
      <w:pPr>
        <w:rPr>
          <w:rFonts w:asciiTheme="minorHAnsi" w:hAnsiTheme="minorHAnsi"/>
        </w:rPr>
      </w:pPr>
      <w:r w:rsidRPr="00AB4CB2">
        <w:rPr>
          <w:rFonts w:asciiTheme="minorHAnsi" w:hAnsiTheme="minorHAnsi"/>
        </w:rPr>
        <w:t xml:space="preserve">Het doel van dit onderzoek is om te achterhalen welke pdf-software extensie het stappenproces vereenvoudigd. Hiervoor is de volgende onderzoeksvraag opgesteld: “Welke softwareoplossingen zijn er, om documenten binnen SharePoint om te zetten naar Pdf/a-formaat”. </w:t>
      </w:r>
    </w:p>
    <w:p w14:paraId="47DF5459" w14:textId="77777777" w:rsidR="009F0DD9" w:rsidRPr="00AB4CB2" w:rsidRDefault="009F0DD9" w:rsidP="009F0DD9">
      <w:pPr>
        <w:rPr>
          <w:rFonts w:asciiTheme="minorHAnsi" w:hAnsiTheme="minorHAnsi"/>
        </w:rPr>
      </w:pPr>
    </w:p>
    <w:p w14:paraId="5DB3BC90" w14:textId="6C776B35" w:rsidR="009F0DD9" w:rsidRPr="00AB4CB2" w:rsidRDefault="009F0DD9" w:rsidP="009F0DD9">
      <w:pPr>
        <w:rPr>
          <w:rFonts w:asciiTheme="minorHAnsi" w:hAnsiTheme="minorHAnsi"/>
        </w:rPr>
      </w:pPr>
      <w:r w:rsidRPr="00AB4CB2">
        <w:rPr>
          <w:rFonts w:asciiTheme="minorHAnsi" w:hAnsiTheme="minorHAnsi"/>
        </w:rPr>
        <w:t>Om antwoord te kunnen geven op de onderzoeksvraag is er g</w:t>
      </w:r>
      <w:r w:rsidR="00FA6698">
        <w:rPr>
          <w:rFonts w:asciiTheme="minorHAnsi" w:hAnsiTheme="minorHAnsi"/>
        </w:rPr>
        <w:t>ebruik gemaakt van de Intranet van de gemeente Amsterdam</w:t>
      </w:r>
      <w:r w:rsidRPr="00AB4CB2">
        <w:rPr>
          <w:rFonts w:asciiTheme="minorHAnsi" w:hAnsiTheme="minorHAnsi"/>
        </w:rPr>
        <w:t>. Ook zijn er gesprekken gevoerd met de functionele</w:t>
      </w:r>
      <w:r w:rsidR="00FA6698">
        <w:rPr>
          <w:rFonts w:asciiTheme="minorHAnsi" w:hAnsiTheme="minorHAnsi"/>
        </w:rPr>
        <w:t>-</w:t>
      </w:r>
      <w:r w:rsidRPr="00AB4CB2">
        <w:rPr>
          <w:rFonts w:asciiTheme="minorHAnsi" w:hAnsiTheme="minorHAnsi"/>
        </w:rPr>
        <w:t>, informatie</w:t>
      </w:r>
      <w:r w:rsidR="00FA6698">
        <w:rPr>
          <w:rFonts w:asciiTheme="minorHAnsi" w:hAnsiTheme="minorHAnsi"/>
        </w:rPr>
        <w:t>-</w:t>
      </w:r>
      <w:r w:rsidRPr="00AB4CB2">
        <w:rPr>
          <w:rFonts w:asciiTheme="minorHAnsi" w:hAnsiTheme="minorHAnsi"/>
        </w:rPr>
        <w:t xml:space="preserve"> en </w:t>
      </w:r>
      <w:r w:rsidR="00FA6698" w:rsidRPr="00AB4CB2">
        <w:rPr>
          <w:rFonts w:asciiTheme="minorHAnsi" w:hAnsiTheme="minorHAnsi"/>
        </w:rPr>
        <w:t>technische</w:t>
      </w:r>
      <w:r w:rsidR="00FA6698">
        <w:rPr>
          <w:rFonts w:asciiTheme="minorHAnsi" w:hAnsiTheme="minorHAnsi"/>
        </w:rPr>
        <w:t xml:space="preserve"> beheer</w:t>
      </w:r>
      <w:r w:rsidRPr="00AB4CB2">
        <w:rPr>
          <w:rFonts w:asciiTheme="minorHAnsi" w:hAnsiTheme="minorHAnsi"/>
        </w:rPr>
        <w:t xml:space="preserve">. Voor het selecteren van </w:t>
      </w:r>
      <w:r w:rsidR="00FA6698">
        <w:rPr>
          <w:rFonts w:asciiTheme="minorHAnsi" w:hAnsiTheme="minorHAnsi"/>
        </w:rPr>
        <w:t>het</w:t>
      </w:r>
      <w:r w:rsidRPr="00AB4CB2">
        <w:rPr>
          <w:rFonts w:asciiTheme="minorHAnsi" w:hAnsiTheme="minorHAnsi"/>
        </w:rPr>
        <w:t xml:space="preserve"> juiste pakket is er </w:t>
      </w:r>
      <w:r w:rsidR="00FA6698">
        <w:rPr>
          <w:rFonts w:asciiTheme="minorHAnsi" w:hAnsiTheme="minorHAnsi"/>
        </w:rPr>
        <w:t>een</w:t>
      </w:r>
      <w:r w:rsidRPr="00AB4CB2">
        <w:rPr>
          <w:rFonts w:asciiTheme="minorHAnsi" w:hAnsiTheme="minorHAnsi"/>
        </w:rPr>
        <w:t xml:space="preserve"> knock-out criteria </w:t>
      </w:r>
      <w:r w:rsidR="00FA6698">
        <w:rPr>
          <w:rFonts w:asciiTheme="minorHAnsi" w:hAnsiTheme="minorHAnsi"/>
        </w:rPr>
        <w:t>gemaakt. A</w:t>
      </w:r>
      <w:r w:rsidRPr="00AB4CB2">
        <w:rPr>
          <w:rFonts w:asciiTheme="minorHAnsi" w:hAnsiTheme="minorHAnsi"/>
        </w:rPr>
        <w:t xml:space="preserve">an de hand van Moscow prioritization </w:t>
      </w:r>
      <w:proofErr w:type="spellStart"/>
      <w:r w:rsidRPr="00AB4CB2">
        <w:rPr>
          <w:rFonts w:asciiTheme="minorHAnsi" w:hAnsiTheme="minorHAnsi"/>
        </w:rPr>
        <w:t>method</w:t>
      </w:r>
      <w:proofErr w:type="spellEnd"/>
      <w:r w:rsidRPr="00AB4CB2">
        <w:rPr>
          <w:rFonts w:asciiTheme="minorHAnsi" w:hAnsiTheme="minorHAnsi"/>
        </w:rPr>
        <w:t xml:space="preserve"> </w:t>
      </w:r>
      <w:r w:rsidR="00FA6698">
        <w:rPr>
          <w:rFonts w:asciiTheme="minorHAnsi" w:hAnsiTheme="minorHAnsi"/>
        </w:rPr>
        <w:t>zijn er</w:t>
      </w:r>
      <w:r w:rsidRPr="00AB4CB2">
        <w:rPr>
          <w:rFonts w:asciiTheme="minorHAnsi" w:hAnsiTheme="minorHAnsi"/>
        </w:rPr>
        <w:t xml:space="preserve"> de juiste functionaliteiten kaart te </w:t>
      </w:r>
      <w:r w:rsidR="00FA6698">
        <w:rPr>
          <w:rFonts w:asciiTheme="minorHAnsi" w:hAnsiTheme="minorHAnsi"/>
        </w:rPr>
        <w:t>gebracht</w:t>
      </w:r>
      <w:r w:rsidRPr="00AB4CB2">
        <w:rPr>
          <w:rFonts w:asciiTheme="minorHAnsi" w:hAnsiTheme="minorHAnsi"/>
        </w:rPr>
        <w:t xml:space="preserve">. Vervolgens is er een selectie gemaakt met een longlist van softwarepakketten. </w:t>
      </w:r>
    </w:p>
    <w:p w14:paraId="5355BF2C" w14:textId="77777777" w:rsidR="009F0DD9" w:rsidRPr="00AB4CB2" w:rsidRDefault="009F0DD9" w:rsidP="009F0DD9">
      <w:pPr>
        <w:rPr>
          <w:rFonts w:asciiTheme="minorHAnsi" w:hAnsiTheme="minorHAnsi"/>
        </w:rPr>
      </w:pPr>
    </w:p>
    <w:p w14:paraId="0F6653F3" w14:textId="39BA2ADB" w:rsidR="009F0DD9" w:rsidRPr="00AB4CB2" w:rsidRDefault="009F0DD9" w:rsidP="009F0DD9">
      <w:pPr>
        <w:rPr>
          <w:rFonts w:asciiTheme="minorHAnsi" w:hAnsiTheme="minorHAnsi"/>
        </w:rPr>
      </w:pPr>
      <w:r w:rsidRPr="00AB4CB2">
        <w:rPr>
          <w:rFonts w:asciiTheme="minorHAnsi" w:hAnsiTheme="minorHAnsi"/>
        </w:rPr>
        <w:t xml:space="preserve">Alle softwarepakketten zijn uiteindelijk in een scorecard gezet voor het benchmarken met elkaar. </w:t>
      </w:r>
      <w:r w:rsidR="00FA6698">
        <w:rPr>
          <w:rFonts w:asciiTheme="minorHAnsi" w:hAnsiTheme="minorHAnsi"/>
        </w:rPr>
        <w:t xml:space="preserve">Hierbij is er vooral gelet op de </w:t>
      </w:r>
      <w:proofErr w:type="spellStart"/>
      <w:r w:rsidR="00FA6698">
        <w:rPr>
          <w:rFonts w:asciiTheme="minorHAnsi" w:hAnsiTheme="minorHAnsi"/>
        </w:rPr>
        <w:t>core</w:t>
      </w:r>
      <w:proofErr w:type="spellEnd"/>
      <w:r w:rsidR="00FA6698">
        <w:rPr>
          <w:rFonts w:asciiTheme="minorHAnsi" w:hAnsiTheme="minorHAnsi"/>
        </w:rPr>
        <w:t xml:space="preserve"> functionaliteiten. De </w:t>
      </w:r>
      <w:proofErr w:type="spellStart"/>
      <w:r w:rsidR="00FA6698">
        <w:rPr>
          <w:rFonts w:asciiTheme="minorHAnsi" w:hAnsiTheme="minorHAnsi"/>
        </w:rPr>
        <w:t>core</w:t>
      </w:r>
      <w:proofErr w:type="spellEnd"/>
      <w:r w:rsidR="00FA6698">
        <w:rPr>
          <w:rFonts w:asciiTheme="minorHAnsi" w:hAnsiTheme="minorHAnsi"/>
        </w:rPr>
        <w:t xml:space="preserve"> functionaliteiten die moeten in het pakket zitten.</w:t>
      </w:r>
      <w:r w:rsidR="00894221">
        <w:rPr>
          <w:rFonts w:asciiTheme="minorHAnsi" w:hAnsiTheme="minorHAnsi"/>
        </w:rPr>
        <w:t xml:space="preserve"> </w:t>
      </w:r>
      <w:r w:rsidR="00FA6698">
        <w:rPr>
          <w:rFonts w:asciiTheme="minorHAnsi" w:hAnsiTheme="minorHAnsi"/>
        </w:rPr>
        <w:t>Na een uitvoerig onderzoek van de pakketten w</w:t>
      </w:r>
      <w:r w:rsidRPr="00AB4CB2">
        <w:rPr>
          <w:rFonts w:asciiTheme="minorHAnsi" w:hAnsiTheme="minorHAnsi"/>
        </w:rPr>
        <w:t xml:space="preserve">ordt </w:t>
      </w:r>
      <w:r w:rsidR="00FA6698">
        <w:rPr>
          <w:rFonts w:asciiTheme="minorHAnsi" w:hAnsiTheme="minorHAnsi"/>
        </w:rPr>
        <w:t>er in de conclusie een pakket aanbevolen</w:t>
      </w:r>
      <w:r w:rsidRPr="00AB4CB2">
        <w:rPr>
          <w:rFonts w:asciiTheme="minorHAnsi" w:hAnsiTheme="minorHAnsi"/>
        </w:rPr>
        <w:t xml:space="preserve"> die ingezet kan worden voor de SharePoint omgeving. </w:t>
      </w:r>
      <w:r w:rsidR="00FA6698">
        <w:rPr>
          <w:rFonts w:asciiTheme="minorHAnsi" w:hAnsiTheme="minorHAnsi"/>
        </w:rPr>
        <w:t>In het advies word</w:t>
      </w:r>
      <w:r w:rsidR="00894221">
        <w:rPr>
          <w:rFonts w:asciiTheme="minorHAnsi" w:hAnsiTheme="minorHAnsi"/>
        </w:rPr>
        <w:t>t</w:t>
      </w:r>
      <w:r w:rsidR="00FA6698">
        <w:rPr>
          <w:rFonts w:asciiTheme="minorHAnsi" w:hAnsiTheme="minorHAnsi"/>
        </w:rPr>
        <w:t xml:space="preserve"> aangegeven </w:t>
      </w:r>
      <w:r w:rsidR="00894221">
        <w:rPr>
          <w:rFonts w:asciiTheme="minorHAnsi" w:hAnsiTheme="minorHAnsi"/>
        </w:rPr>
        <w:t>op welke manier de pakket actief gebruikt kan worden in de rve’s Ruimte en Duurzaamheid en Projectmanagementbureau.</w:t>
      </w:r>
    </w:p>
    <w:p w14:paraId="445658D1" w14:textId="77777777" w:rsidR="00F874BA" w:rsidRDefault="00F874BA" w:rsidP="00F874BA"/>
    <w:p w14:paraId="325012CB" w14:textId="7D07BBEA" w:rsidR="003D3C08" w:rsidRPr="00F310CF" w:rsidRDefault="003D3C08" w:rsidP="00601F1B">
      <w:pPr>
        <w:widowControl w:val="0"/>
        <w:autoSpaceDE w:val="0"/>
        <w:autoSpaceDN w:val="0"/>
        <w:adjustRightInd w:val="0"/>
        <w:rPr>
          <w:rFonts w:cs="AppleSystemUIFont"/>
        </w:rPr>
      </w:pPr>
    </w:p>
    <w:p w14:paraId="4676AE0F" w14:textId="77777777" w:rsidR="0052112E" w:rsidRDefault="0052112E" w:rsidP="00601F1B">
      <w:pPr>
        <w:widowControl w:val="0"/>
        <w:autoSpaceDE w:val="0"/>
        <w:autoSpaceDN w:val="0"/>
        <w:adjustRightInd w:val="0"/>
        <w:rPr>
          <w:rFonts w:cs="AppleSystemUIFont"/>
          <w:color w:val="000000" w:themeColor="text1"/>
        </w:rPr>
      </w:pPr>
    </w:p>
    <w:p w14:paraId="33395180" w14:textId="77777777" w:rsidR="003D3C08" w:rsidRDefault="003D3C08" w:rsidP="00601F1B">
      <w:pPr>
        <w:widowControl w:val="0"/>
        <w:autoSpaceDE w:val="0"/>
        <w:autoSpaceDN w:val="0"/>
        <w:adjustRightInd w:val="0"/>
        <w:rPr>
          <w:rFonts w:cs="AppleSystemUIFont"/>
          <w:color w:val="000000" w:themeColor="text1"/>
        </w:rPr>
      </w:pPr>
    </w:p>
    <w:p w14:paraId="2695C9B5" w14:textId="33C2BE11" w:rsidR="00825CB8" w:rsidRDefault="00601F1B" w:rsidP="00825CB8">
      <w:pPr>
        <w:widowControl w:val="0"/>
        <w:autoSpaceDE w:val="0"/>
        <w:autoSpaceDN w:val="0"/>
        <w:adjustRightInd w:val="0"/>
      </w:pPr>
      <w:r>
        <w:rPr>
          <w:rFonts w:cs="AppleSystemUIFont"/>
          <w:color w:val="000000" w:themeColor="text1"/>
        </w:rPr>
        <w:t xml:space="preserve"> </w:t>
      </w:r>
    </w:p>
    <w:p w14:paraId="56E49092" w14:textId="77777777" w:rsidR="008A7A05" w:rsidRDefault="008A7A05" w:rsidP="00DC56FB">
      <w:pPr>
        <w:pStyle w:val="Kop1"/>
        <w:jc w:val="center"/>
        <w:sectPr w:rsidR="008A7A05" w:rsidSect="002A3A8A">
          <w:pgSz w:w="11900" w:h="16840"/>
          <w:pgMar w:top="1417" w:right="1417" w:bottom="1417" w:left="1417" w:header="708" w:footer="708" w:gutter="0"/>
          <w:cols w:space="708"/>
          <w:docGrid w:linePitch="360"/>
        </w:sectPr>
      </w:pPr>
    </w:p>
    <w:p w14:paraId="1B386100" w14:textId="21259979" w:rsidR="00770275" w:rsidRPr="00190CE9" w:rsidRDefault="0054782D" w:rsidP="00CB1A1F">
      <w:pPr>
        <w:pStyle w:val="Kop1"/>
        <w:rPr>
          <w:b/>
          <w:color w:val="ED7D31" w:themeColor="accent2"/>
        </w:rPr>
      </w:pPr>
      <w:bookmarkStart w:id="1" w:name="_Toc469851034"/>
      <w:r w:rsidRPr="00190CE9">
        <w:rPr>
          <w:b/>
        </w:rPr>
        <w:lastRenderedPageBreak/>
        <w:t>1</w:t>
      </w:r>
      <w:r w:rsidR="00DD0E68" w:rsidRPr="00190CE9">
        <w:rPr>
          <w:b/>
        </w:rPr>
        <w:t xml:space="preserve">. </w:t>
      </w:r>
      <w:r w:rsidR="00770275" w:rsidRPr="00190CE9">
        <w:rPr>
          <w:b/>
        </w:rPr>
        <w:t>Inleiding</w:t>
      </w:r>
      <w:bookmarkEnd w:id="1"/>
    </w:p>
    <w:p w14:paraId="0C6716E4" w14:textId="0D709106" w:rsidR="00925D19" w:rsidRPr="00360AA4" w:rsidRDefault="00980B94" w:rsidP="00997303">
      <w:pPr>
        <w:rPr>
          <w:rFonts w:asciiTheme="minorHAnsi" w:hAnsiTheme="minorHAnsi"/>
          <w:color w:val="000000" w:themeColor="text1"/>
        </w:rPr>
      </w:pPr>
      <w:r w:rsidRPr="00360AA4">
        <w:rPr>
          <w:rFonts w:asciiTheme="minorHAnsi" w:hAnsiTheme="minorHAnsi"/>
          <w:color w:val="000000" w:themeColor="text1"/>
        </w:rPr>
        <w:t xml:space="preserve">Mijn onderzoeksrapport gaat over het digitaal archiveren bij </w:t>
      </w:r>
      <w:proofErr w:type="gramStart"/>
      <w:r w:rsidRPr="00360AA4">
        <w:rPr>
          <w:rFonts w:asciiTheme="minorHAnsi" w:hAnsiTheme="minorHAnsi"/>
          <w:color w:val="000000" w:themeColor="text1"/>
        </w:rPr>
        <w:t>de</w:t>
      </w:r>
      <w:proofErr w:type="gramEnd"/>
      <w:r w:rsidR="009D675F" w:rsidRPr="00360AA4">
        <w:rPr>
          <w:rFonts w:asciiTheme="minorHAnsi" w:hAnsiTheme="minorHAnsi"/>
          <w:color w:val="000000" w:themeColor="text1"/>
        </w:rPr>
        <w:t xml:space="preserve"> resultaat verantwoordelijke eenheden (rve) </w:t>
      </w:r>
      <w:r w:rsidR="00925D19" w:rsidRPr="00360AA4">
        <w:rPr>
          <w:rFonts w:asciiTheme="minorHAnsi" w:hAnsiTheme="minorHAnsi"/>
          <w:color w:val="000000" w:themeColor="text1"/>
        </w:rPr>
        <w:t>Ruimte &amp; Duurzaamheid (R&amp;D) en rve Projectmanagementbureau (PMB)</w:t>
      </w:r>
      <w:r w:rsidR="009D675F" w:rsidRPr="00360AA4">
        <w:rPr>
          <w:rFonts w:asciiTheme="minorHAnsi" w:hAnsiTheme="minorHAnsi"/>
          <w:color w:val="000000" w:themeColor="text1"/>
        </w:rPr>
        <w:t xml:space="preserve"> van de gemeente Amsterdam</w:t>
      </w:r>
      <w:r w:rsidR="00925D19" w:rsidRPr="00360AA4">
        <w:rPr>
          <w:rFonts w:asciiTheme="minorHAnsi" w:hAnsiTheme="minorHAnsi"/>
          <w:color w:val="000000" w:themeColor="text1"/>
        </w:rPr>
        <w:t xml:space="preserve">. De medewerkers van de rve’s R&amp;D en PMB </w:t>
      </w:r>
      <w:r w:rsidR="00997303" w:rsidRPr="00360AA4">
        <w:rPr>
          <w:rFonts w:asciiTheme="minorHAnsi" w:hAnsiTheme="minorHAnsi"/>
          <w:color w:val="000000" w:themeColor="text1"/>
        </w:rPr>
        <w:t>moet</w:t>
      </w:r>
      <w:r w:rsidR="002273E1" w:rsidRPr="00360AA4">
        <w:rPr>
          <w:rFonts w:asciiTheme="minorHAnsi" w:hAnsiTheme="minorHAnsi"/>
          <w:color w:val="000000" w:themeColor="text1"/>
        </w:rPr>
        <w:t>en</w:t>
      </w:r>
      <w:r w:rsidR="00997303" w:rsidRPr="00360AA4">
        <w:rPr>
          <w:rFonts w:asciiTheme="minorHAnsi" w:hAnsiTheme="minorHAnsi"/>
          <w:color w:val="000000" w:themeColor="text1"/>
        </w:rPr>
        <w:t xml:space="preserve"> vanwege de Archiefwet 1995 documenten digitaal archiveren. </w:t>
      </w:r>
      <w:r w:rsidR="00127F6C" w:rsidRPr="00360AA4">
        <w:rPr>
          <w:rFonts w:asciiTheme="minorHAnsi" w:hAnsiTheme="minorHAnsi"/>
          <w:color w:val="000000" w:themeColor="text1"/>
        </w:rPr>
        <w:t>Hierbij wordt er gebruik gemaakt van een digitaal archief (Record Management Applicatie), in het systeem SharePoint.</w:t>
      </w:r>
    </w:p>
    <w:p w14:paraId="332D2367" w14:textId="77777777" w:rsidR="00925D19" w:rsidRPr="00360AA4" w:rsidRDefault="00925D19" w:rsidP="00997303">
      <w:pPr>
        <w:rPr>
          <w:rFonts w:asciiTheme="minorHAnsi" w:hAnsiTheme="minorHAnsi"/>
          <w:color w:val="000000" w:themeColor="text1"/>
        </w:rPr>
      </w:pPr>
    </w:p>
    <w:p w14:paraId="50EA2782" w14:textId="7089771C" w:rsidR="00127F6C" w:rsidRPr="00360AA4" w:rsidRDefault="0073428F" w:rsidP="00997303">
      <w:pPr>
        <w:rPr>
          <w:rFonts w:asciiTheme="minorHAnsi" w:hAnsiTheme="minorHAnsi"/>
          <w:color w:val="000000" w:themeColor="text1"/>
        </w:rPr>
      </w:pPr>
      <w:r w:rsidRPr="00360AA4">
        <w:rPr>
          <w:rFonts w:asciiTheme="minorHAnsi" w:hAnsiTheme="minorHAnsi"/>
          <w:color w:val="000000" w:themeColor="text1"/>
        </w:rPr>
        <w:t>Voor mijn aanpak heb ik t</w:t>
      </w:r>
      <w:r w:rsidR="00127F6C" w:rsidRPr="00360AA4">
        <w:rPr>
          <w:rFonts w:asciiTheme="minorHAnsi" w:hAnsiTheme="minorHAnsi"/>
          <w:color w:val="000000" w:themeColor="text1"/>
        </w:rPr>
        <w:t xml:space="preserve">ijdens mijn onderzoek gebruik gemaakt van </w:t>
      </w:r>
      <w:r w:rsidRPr="00360AA4">
        <w:rPr>
          <w:rFonts w:asciiTheme="minorHAnsi" w:hAnsiTheme="minorHAnsi"/>
          <w:color w:val="000000" w:themeColor="text1"/>
        </w:rPr>
        <w:t>het</w:t>
      </w:r>
      <w:r w:rsidR="00127F6C" w:rsidRPr="00360AA4">
        <w:rPr>
          <w:rFonts w:asciiTheme="minorHAnsi" w:hAnsiTheme="minorHAnsi"/>
          <w:color w:val="000000" w:themeColor="text1"/>
        </w:rPr>
        <w:t xml:space="preserve"> intranet van de gemeente Amsterdam</w:t>
      </w:r>
      <w:r w:rsidRPr="00360AA4">
        <w:rPr>
          <w:rFonts w:asciiTheme="minorHAnsi" w:hAnsiTheme="minorHAnsi"/>
          <w:color w:val="000000" w:themeColor="text1"/>
        </w:rPr>
        <w:t xml:space="preserve"> en de SharePoint omgeving van de rve’s R&amp;D en PMB. Op het intranet heb ik onder meer informatie </w:t>
      </w:r>
      <w:r w:rsidR="002273E1" w:rsidRPr="00360AA4">
        <w:rPr>
          <w:rFonts w:asciiTheme="minorHAnsi" w:hAnsiTheme="minorHAnsi"/>
          <w:color w:val="000000" w:themeColor="text1"/>
        </w:rPr>
        <w:t xml:space="preserve">geraadpleegd </w:t>
      </w:r>
      <w:r w:rsidRPr="00360AA4">
        <w:rPr>
          <w:rFonts w:asciiTheme="minorHAnsi" w:hAnsiTheme="minorHAnsi"/>
          <w:color w:val="000000" w:themeColor="text1"/>
        </w:rPr>
        <w:t xml:space="preserve">over de gemeente, het bestuur, de clusters, de </w:t>
      </w:r>
      <w:r w:rsidR="009D675F" w:rsidRPr="00360AA4">
        <w:rPr>
          <w:rFonts w:asciiTheme="minorHAnsi" w:hAnsiTheme="minorHAnsi"/>
          <w:color w:val="000000" w:themeColor="text1"/>
        </w:rPr>
        <w:t>rve’s</w:t>
      </w:r>
      <w:r w:rsidRPr="00360AA4">
        <w:rPr>
          <w:rFonts w:asciiTheme="minorHAnsi" w:hAnsiTheme="minorHAnsi"/>
          <w:color w:val="000000" w:themeColor="text1"/>
        </w:rPr>
        <w:t xml:space="preserve"> en de afdeling informatievoorziening. </w:t>
      </w:r>
    </w:p>
    <w:p w14:paraId="138A386B" w14:textId="1E6DF278" w:rsidR="00753641" w:rsidRPr="00360AA4" w:rsidRDefault="00753641" w:rsidP="00997303">
      <w:pPr>
        <w:rPr>
          <w:rFonts w:asciiTheme="minorHAnsi" w:hAnsiTheme="minorHAnsi"/>
          <w:color w:val="000000" w:themeColor="text1"/>
        </w:rPr>
      </w:pPr>
      <w:r w:rsidRPr="00360AA4">
        <w:rPr>
          <w:rFonts w:asciiTheme="minorHAnsi" w:hAnsiTheme="minorHAnsi"/>
          <w:color w:val="000000" w:themeColor="text1"/>
        </w:rPr>
        <w:t xml:space="preserve">Medewerkers van de rve’s R&amp;D en PMB slaan al hun documenten op in SharePoint. </w:t>
      </w:r>
      <w:r w:rsidR="003E21A2" w:rsidRPr="00360AA4">
        <w:rPr>
          <w:rFonts w:asciiTheme="minorHAnsi" w:hAnsiTheme="minorHAnsi"/>
          <w:color w:val="000000" w:themeColor="text1"/>
        </w:rPr>
        <w:t>Hierdoor hebben de functionele beheerders van het cluster Ruime &amp; Economie handleidingen geschreven. Deze handleidingen zijn te vinden op SharePoint en met name handig voor nieuwe medewerkers.</w:t>
      </w:r>
    </w:p>
    <w:p w14:paraId="037C81E9" w14:textId="77777777" w:rsidR="00997303" w:rsidRPr="00360AA4" w:rsidRDefault="00997303" w:rsidP="00997303">
      <w:pPr>
        <w:rPr>
          <w:rFonts w:asciiTheme="minorHAnsi" w:hAnsiTheme="minorHAnsi"/>
          <w:color w:val="000000" w:themeColor="text1"/>
        </w:rPr>
      </w:pPr>
    </w:p>
    <w:p w14:paraId="5296E365" w14:textId="2D4B0F6B" w:rsidR="00997303" w:rsidRPr="00360AA4" w:rsidRDefault="002F67A6" w:rsidP="00997303">
      <w:pPr>
        <w:rPr>
          <w:rFonts w:asciiTheme="minorHAnsi" w:hAnsiTheme="minorHAnsi"/>
          <w:color w:val="000000" w:themeColor="text1"/>
        </w:rPr>
      </w:pPr>
      <w:r w:rsidRPr="00360AA4">
        <w:rPr>
          <w:rFonts w:asciiTheme="minorHAnsi" w:hAnsiTheme="minorHAnsi"/>
          <w:color w:val="000000" w:themeColor="text1"/>
        </w:rPr>
        <w:t xml:space="preserve">Het archiveringsproces binnen de rve </w:t>
      </w:r>
      <w:r w:rsidR="002108FB" w:rsidRPr="00360AA4">
        <w:rPr>
          <w:rFonts w:asciiTheme="minorHAnsi" w:hAnsiTheme="minorHAnsi"/>
          <w:color w:val="000000" w:themeColor="text1"/>
        </w:rPr>
        <w:t xml:space="preserve">R&amp;D loopt momenteel niet geheel soepel. </w:t>
      </w:r>
      <w:r w:rsidR="00997303" w:rsidRPr="00360AA4">
        <w:rPr>
          <w:rFonts w:asciiTheme="minorHAnsi" w:hAnsiTheme="minorHAnsi"/>
          <w:color w:val="000000" w:themeColor="text1"/>
        </w:rPr>
        <w:t>Documenten worden niet op ee</w:t>
      </w:r>
      <w:r w:rsidR="002108FB" w:rsidRPr="00360AA4">
        <w:rPr>
          <w:rFonts w:asciiTheme="minorHAnsi" w:hAnsiTheme="minorHAnsi"/>
          <w:color w:val="000000" w:themeColor="text1"/>
        </w:rPr>
        <w:t>n efficiënte wijze gearchiveerd waardoor er onnodig</w:t>
      </w:r>
      <w:r w:rsidR="002273E1" w:rsidRPr="00360AA4">
        <w:rPr>
          <w:rFonts w:asciiTheme="minorHAnsi" w:hAnsiTheme="minorHAnsi"/>
          <w:color w:val="000000" w:themeColor="text1"/>
        </w:rPr>
        <w:t xml:space="preserve"> veel tijd verloren gaat.</w:t>
      </w:r>
      <w:r w:rsidR="00997303" w:rsidRPr="00360AA4">
        <w:rPr>
          <w:rFonts w:asciiTheme="minorHAnsi" w:hAnsiTheme="minorHAnsi"/>
          <w:color w:val="000000" w:themeColor="text1"/>
        </w:rPr>
        <w:t xml:space="preserve"> </w:t>
      </w:r>
      <w:r w:rsidR="00360AA4">
        <w:rPr>
          <w:rFonts w:asciiTheme="minorHAnsi" w:hAnsiTheme="minorHAnsi"/>
          <w:color w:val="000000" w:themeColor="text1"/>
        </w:rPr>
        <w:t xml:space="preserve"> </w:t>
      </w:r>
      <w:r w:rsidR="002273E1" w:rsidRPr="00360AA4">
        <w:rPr>
          <w:rFonts w:asciiTheme="minorHAnsi" w:hAnsiTheme="minorHAnsi"/>
          <w:color w:val="000000" w:themeColor="text1"/>
        </w:rPr>
        <w:t>De vraag die ik met dit onderzoek wil beantwoorden is</w:t>
      </w:r>
      <w:r w:rsidR="00997303" w:rsidRPr="00360AA4">
        <w:rPr>
          <w:rFonts w:asciiTheme="minorHAnsi" w:hAnsiTheme="minorHAnsi"/>
          <w:color w:val="000000" w:themeColor="text1"/>
        </w:rPr>
        <w:t>:</w:t>
      </w:r>
      <w:r w:rsidR="002108FB" w:rsidRPr="00360AA4">
        <w:rPr>
          <w:rFonts w:asciiTheme="minorHAnsi" w:hAnsiTheme="minorHAnsi"/>
          <w:color w:val="000000" w:themeColor="text1"/>
        </w:rPr>
        <w:t xml:space="preserve"> </w:t>
      </w:r>
      <w:r w:rsidR="00997303" w:rsidRPr="00360AA4">
        <w:rPr>
          <w:rFonts w:asciiTheme="minorHAnsi" w:hAnsiTheme="minorHAnsi"/>
          <w:i/>
          <w:color w:val="000000" w:themeColor="text1"/>
        </w:rPr>
        <w:t>“Welke softwareoplossingen zijn er, om documenten binnen SharePoint om te zetten naar Pdf/a-formaat”</w:t>
      </w:r>
    </w:p>
    <w:p w14:paraId="6D19ABCA" w14:textId="35EC6629" w:rsidR="002273E1" w:rsidRPr="00360AA4" w:rsidRDefault="002273E1" w:rsidP="00997303">
      <w:pPr>
        <w:rPr>
          <w:rFonts w:asciiTheme="minorHAnsi" w:hAnsiTheme="minorHAnsi"/>
          <w:color w:val="000000" w:themeColor="text1"/>
        </w:rPr>
      </w:pPr>
      <w:r w:rsidRPr="00360AA4">
        <w:rPr>
          <w:rFonts w:asciiTheme="minorHAnsi" w:hAnsiTheme="minorHAnsi"/>
          <w:color w:val="000000" w:themeColor="text1"/>
        </w:rPr>
        <w:t xml:space="preserve">Het doel van onderzoeksrapport is om een beter beeld te krijgen welke software extensies er gebruikt zouden kunnen worden voor het converteren van documenten naar een pdf/a-formaat zonder het verliezen van metadata. De software extensies zal ik met elkaar vergelijken om uiteindelijk oplossingen te kunnen bieden aan mijn bedrijfsbegeleiders van de afdeling informatiebeheer. </w:t>
      </w:r>
      <w:r w:rsidR="00ED7F6B" w:rsidRPr="00360AA4">
        <w:rPr>
          <w:rFonts w:asciiTheme="minorHAnsi" w:hAnsiTheme="minorHAnsi"/>
          <w:color w:val="000000" w:themeColor="text1"/>
        </w:rPr>
        <w:t>In het tweede hoofdstuk van dit rapport is de hoofdonderzoeksvraag met de bijhorende deelvragen te vinden.</w:t>
      </w:r>
    </w:p>
    <w:p w14:paraId="38B38898" w14:textId="77777777" w:rsidR="002273E1" w:rsidRPr="00360AA4" w:rsidRDefault="002273E1" w:rsidP="00997303">
      <w:pPr>
        <w:rPr>
          <w:rFonts w:asciiTheme="minorHAnsi" w:hAnsiTheme="minorHAnsi"/>
          <w:color w:val="000000" w:themeColor="text1"/>
        </w:rPr>
      </w:pPr>
    </w:p>
    <w:p w14:paraId="09EFC1CD" w14:textId="32783E6A" w:rsidR="00E46AD7" w:rsidRPr="00360AA4" w:rsidRDefault="00ED7F6B" w:rsidP="00997303">
      <w:pPr>
        <w:rPr>
          <w:rFonts w:asciiTheme="minorHAnsi" w:hAnsiTheme="minorHAnsi"/>
          <w:color w:val="000000" w:themeColor="text1"/>
        </w:rPr>
      </w:pPr>
      <w:r w:rsidRPr="00360AA4">
        <w:rPr>
          <w:rFonts w:asciiTheme="minorHAnsi" w:hAnsiTheme="minorHAnsi"/>
          <w:color w:val="000000" w:themeColor="text1"/>
        </w:rPr>
        <w:t xml:space="preserve">Na het hoofdstuk probleemstelling wordt er in hoofdstuk drie </w:t>
      </w:r>
      <w:r w:rsidR="002273E1" w:rsidRPr="00360AA4">
        <w:rPr>
          <w:rFonts w:asciiTheme="minorHAnsi" w:hAnsiTheme="minorHAnsi"/>
          <w:color w:val="000000" w:themeColor="text1"/>
        </w:rPr>
        <w:t xml:space="preserve">de </w:t>
      </w:r>
      <w:r w:rsidR="008A037B" w:rsidRPr="00360AA4">
        <w:rPr>
          <w:rFonts w:asciiTheme="minorHAnsi" w:hAnsiTheme="minorHAnsi"/>
          <w:color w:val="000000" w:themeColor="text1"/>
        </w:rPr>
        <w:t>gemeente Amsterdam, de rve’s PMB, R&amp;D en informatiebeheer</w:t>
      </w:r>
      <w:r w:rsidRPr="00360AA4">
        <w:rPr>
          <w:rFonts w:asciiTheme="minorHAnsi" w:hAnsiTheme="minorHAnsi"/>
          <w:color w:val="000000" w:themeColor="text1"/>
        </w:rPr>
        <w:t xml:space="preserve"> toegelicht</w:t>
      </w:r>
      <w:r w:rsidR="008A037B" w:rsidRPr="00360AA4">
        <w:rPr>
          <w:rFonts w:asciiTheme="minorHAnsi" w:hAnsiTheme="minorHAnsi"/>
          <w:color w:val="000000" w:themeColor="text1"/>
        </w:rPr>
        <w:t>. Het is belangrijk om een goed beeld te hebben hoe de organisatie in elkaar zit voordat er verder wordt gegaan</w:t>
      </w:r>
      <w:r w:rsidR="009D675F" w:rsidRPr="00360AA4">
        <w:rPr>
          <w:rFonts w:asciiTheme="minorHAnsi" w:hAnsiTheme="minorHAnsi"/>
          <w:color w:val="000000" w:themeColor="text1"/>
        </w:rPr>
        <w:t xml:space="preserve"> met het verhaal</w:t>
      </w:r>
      <w:r w:rsidR="008A037B" w:rsidRPr="00360AA4">
        <w:rPr>
          <w:rFonts w:asciiTheme="minorHAnsi" w:hAnsiTheme="minorHAnsi"/>
          <w:color w:val="000000" w:themeColor="text1"/>
        </w:rPr>
        <w:t>.</w:t>
      </w:r>
      <w:r w:rsidRPr="00360AA4">
        <w:rPr>
          <w:rFonts w:asciiTheme="minorHAnsi" w:hAnsiTheme="minorHAnsi"/>
          <w:color w:val="000000" w:themeColor="text1"/>
        </w:rPr>
        <w:t xml:space="preserve"> </w:t>
      </w:r>
      <w:r w:rsidR="00F301E1" w:rsidRPr="00360AA4">
        <w:rPr>
          <w:rFonts w:asciiTheme="minorHAnsi" w:hAnsiTheme="minorHAnsi"/>
          <w:color w:val="000000" w:themeColor="text1"/>
        </w:rPr>
        <w:t xml:space="preserve">Als het eenmaal duidelijk is hoe de organisatie in elkaar zit dan </w:t>
      </w:r>
      <w:r w:rsidR="00E209AE" w:rsidRPr="00360AA4">
        <w:rPr>
          <w:rFonts w:asciiTheme="minorHAnsi" w:hAnsiTheme="minorHAnsi"/>
          <w:color w:val="000000" w:themeColor="text1"/>
        </w:rPr>
        <w:t>wordt</w:t>
      </w:r>
      <w:r w:rsidR="00F301E1" w:rsidRPr="00360AA4">
        <w:rPr>
          <w:rFonts w:asciiTheme="minorHAnsi" w:hAnsiTheme="minorHAnsi"/>
          <w:color w:val="000000" w:themeColor="text1"/>
        </w:rPr>
        <w:t xml:space="preserve"> er het volgende hoofdstuk gekeken naar de huidige (IST) en toekomstige (SOLL) situatie. </w:t>
      </w:r>
    </w:p>
    <w:p w14:paraId="49CB700B" w14:textId="4DEA825B" w:rsidR="002273E1" w:rsidRPr="00360AA4" w:rsidRDefault="00F301E1" w:rsidP="00997303">
      <w:pPr>
        <w:rPr>
          <w:rFonts w:asciiTheme="minorHAnsi" w:hAnsiTheme="minorHAnsi"/>
          <w:color w:val="000000" w:themeColor="text1"/>
        </w:rPr>
      </w:pPr>
      <w:r w:rsidRPr="00360AA4">
        <w:rPr>
          <w:rFonts w:asciiTheme="minorHAnsi" w:hAnsiTheme="minorHAnsi"/>
          <w:color w:val="000000" w:themeColor="text1"/>
        </w:rPr>
        <w:t xml:space="preserve">In de huidige situatie </w:t>
      </w:r>
      <w:r w:rsidR="00013D5E" w:rsidRPr="00360AA4">
        <w:rPr>
          <w:rFonts w:asciiTheme="minorHAnsi" w:hAnsiTheme="minorHAnsi"/>
          <w:color w:val="000000" w:themeColor="text1"/>
        </w:rPr>
        <w:t>wordt</w:t>
      </w:r>
      <w:r w:rsidRPr="00360AA4">
        <w:rPr>
          <w:rFonts w:asciiTheme="minorHAnsi" w:hAnsiTheme="minorHAnsi"/>
          <w:color w:val="000000" w:themeColor="text1"/>
        </w:rPr>
        <w:t xml:space="preserve"> </w:t>
      </w:r>
      <w:r w:rsidR="00E209AE" w:rsidRPr="00360AA4">
        <w:rPr>
          <w:rFonts w:asciiTheme="minorHAnsi" w:hAnsiTheme="minorHAnsi"/>
          <w:color w:val="000000" w:themeColor="text1"/>
        </w:rPr>
        <w:t>er gekeken hoe de rve’s R&amp;D en PMB te werk gaan</w:t>
      </w:r>
      <w:r w:rsidRPr="00360AA4">
        <w:rPr>
          <w:rFonts w:asciiTheme="minorHAnsi" w:hAnsiTheme="minorHAnsi"/>
          <w:color w:val="000000" w:themeColor="text1"/>
        </w:rPr>
        <w:t xml:space="preserve"> </w:t>
      </w:r>
      <w:r w:rsidR="00013D5E" w:rsidRPr="00360AA4">
        <w:rPr>
          <w:rFonts w:asciiTheme="minorHAnsi" w:hAnsiTheme="minorHAnsi"/>
          <w:color w:val="000000" w:themeColor="text1"/>
        </w:rPr>
        <w:t>met SharePoint en wat beperkingen ervan zijn. Vervolgens wordt er in de toekomstige situatie de problemen waar in kaart gebracht. Op basis van de problemen (bottlenecks) kunnen er requirements opgesteld worden voor een nieuw software extensie. Hiermee wordt er een longlist opgesteld en deze aan de hand van een benchmark met elkaar vergeleken waardoor er scorecards te zien zijn.</w:t>
      </w:r>
    </w:p>
    <w:p w14:paraId="4B25EFF8" w14:textId="77777777" w:rsidR="00997303" w:rsidRPr="00360AA4" w:rsidRDefault="00997303" w:rsidP="00997303">
      <w:pPr>
        <w:rPr>
          <w:rFonts w:asciiTheme="minorHAnsi" w:hAnsiTheme="minorHAnsi"/>
          <w:color w:val="000000" w:themeColor="text1"/>
        </w:rPr>
      </w:pPr>
    </w:p>
    <w:p w14:paraId="0973ED6A" w14:textId="7386027C" w:rsidR="00997303" w:rsidRPr="00360AA4" w:rsidRDefault="00997303" w:rsidP="00997303">
      <w:pPr>
        <w:rPr>
          <w:rFonts w:asciiTheme="minorHAnsi" w:hAnsiTheme="minorHAnsi"/>
          <w:color w:val="000000" w:themeColor="text1"/>
        </w:rPr>
      </w:pPr>
      <w:r w:rsidRPr="00360AA4">
        <w:rPr>
          <w:rFonts w:asciiTheme="minorHAnsi" w:hAnsiTheme="minorHAnsi"/>
          <w:color w:val="000000" w:themeColor="text1"/>
        </w:rPr>
        <w:t xml:space="preserve">Met de requirements en scorecards is het mogelijk om </w:t>
      </w:r>
      <w:r w:rsidR="00013D5E" w:rsidRPr="00360AA4">
        <w:rPr>
          <w:rFonts w:asciiTheme="minorHAnsi" w:hAnsiTheme="minorHAnsi"/>
          <w:color w:val="000000" w:themeColor="text1"/>
        </w:rPr>
        <w:t>oplossingen te bieden</w:t>
      </w:r>
      <w:r w:rsidRPr="00360AA4">
        <w:rPr>
          <w:rFonts w:asciiTheme="minorHAnsi" w:hAnsiTheme="minorHAnsi"/>
          <w:color w:val="000000" w:themeColor="text1"/>
        </w:rPr>
        <w:t xml:space="preserve">. </w:t>
      </w:r>
      <w:r w:rsidR="00013D5E" w:rsidRPr="00360AA4">
        <w:rPr>
          <w:rFonts w:asciiTheme="minorHAnsi" w:hAnsiTheme="minorHAnsi"/>
          <w:color w:val="000000" w:themeColor="text1"/>
        </w:rPr>
        <w:t>In elke oplossing worden d</w:t>
      </w:r>
      <w:r w:rsidRPr="00360AA4">
        <w:rPr>
          <w:rFonts w:asciiTheme="minorHAnsi" w:hAnsiTheme="minorHAnsi"/>
          <w:color w:val="000000" w:themeColor="text1"/>
        </w:rPr>
        <w:t xml:space="preserve">e resultaten van de pakketten </w:t>
      </w:r>
      <w:r w:rsidR="00013D5E" w:rsidRPr="00360AA4">
        <w:rPr>
          <w:rFonts w:asciiTheme="minorHAnsi" w:hAnsiTheme="minorHAnsi"/>
          <w:color w:val="000000" w:themeColor="text1"/>
        </w:rPr>
        <w:t>toegelicht.</w:t>
      </w:r>
      <w:r w:rsidRPr="00360AA4">
        <w:rPr>
          <w:rFonts w:asciiTheme="minorHAnsi" w:hAnsiTheme="minorHAnsi"/>
          <w:color w:val="000000" w:themeColor="text1"/>
        </w:rPr>
        <w:t xml:space="preserve"> </w:t>
      </w:r>
    </w:p>
    <w:p w14:paraId="290512D8" w14:textId="77777777" w:rsidR="00843977" w:rsidRPr="00360AA4" w:rsidRDefault="00997303" w:rsidP="00997303">
      <w:pPr>
        <w:rPr>
          <w:rFonts w:asciiTheme="minorHAnsi" w:hAnsiTheme="minorHAnsi"/>
          <w:color w:val="000000" w:themeColor="text1"/>
        </w:rPr>
      </w:pPr>
      <w:r w:rsidRPr="00360AA4">
        <w:rPr>
          <w:rFonts w:asciiTheme="minorHAnsi" w:hAnsiTheme="minorHAnsi"/>
          <w:color w:val="000000" w:themeColor="text1"/>
        </w:rPr>
        <w:t>Als eerst een korte inleiding over het bedrijf achter de software extensie. Vervolgens de onde</w:t>
      </w:r>
      <w:r w:rsidR="00013D5E" w:rsidRPr="00360AA4">
        <w:rPr>
          <w:rFonts w:asciiTheme="minorHAnsi" w:hAnsiTheme="minorHAnsi"/>
          <w:color w:val="000000" w:themeColor="text1"/>
        </w:rPr>
        <w:t>rscheidende functionaliteiten, d</w:t>
      </w:r>
      <w:r w:rsidRPr="00360AA4">
        <w:rPr>
          <w:rFonts w:asciiTheme="minorHAnsi" w:hAnsiTheme="minorHAnsi"/>
          <w:color w:val="000000" w:themeColor="text1"/>
        </w:rPr>
        <w:t>e voor</w:t>
      </w:r>
      <w:r w:rsidR="00013D5E" w:rsidRPr="00360AA4">
        <w:rPr>
          <w:rFonts w:asciiTheme="minorHAnsi" w:hAnsiTheme="minorHAnsi"/>
          <w:color w:val="000000" w:themeColor="text1"/>
        </w:rPr>
        <w:t>delen en nadelen van het pakket en de prijs.</w:t>
      </w:r>
    </w:p>
    <w:p w14:paraId="4CB9DC33" w14:textId="71003482" w:rsidR="00997303" w:rsidRPr="00360AA4" w:rsidRDefault="00843977" w:rsidP="00997303">
      <w:pPr>
        <w:rPr>
          <w:rFonts w:asciiTheme="minorHAnsi" w:hAnsiTheme="minorHAnsi"/>
          <w:color w:val="000000" w:themeColor="text1"/>
        </w:rPr>
      </w:pPr>
      <w:r w:rsidRPr="00360AA4">
        <w:rPr>
          <w:rFonts w:asciiTheme="minorHAnsi" w:hAnsiTheme="minorHAnsi"/>
          <w:color w:val="000000" w:themeColor="text1"/>
        </w:rPr>
        <w:t xml:space="preserve">Tot slot </w:t>
      </w:r>
      <w:r w:rsidR="00997303" w:rsidRPr="00360AA4">
        <w:rPr>
          <w:rFonts w:asciiTheme="minorHAnsi" w:hAnsiTheme="minorHAnsi"/>
          <w:color w:val="000000" w:themeColor="text1"/>
        </w:rPr>
        <w:t xml:space="preserve">volgt </w:t>
      </w:r>
      <w:r w:rsidRPr="00360AA4">
        <w:rPr>
          <w:rFonts w:asciiTheme="minorHAnsi" w:hAnsiTheme="minorHAnsi"/>
          <w:color w:val="000000" w:themeColor="text1"/>
        </w:rPr>
        <w:t xml:space="preserve">er </w:t>
      </w:r>
      <w:r w:rsidR="00997303" w:rsidRPr="00360AA4">
        <w:rPr>
          <w:rFonts w:asciiTheme="minorHAnsi" w:hAnsiTheme="minorHAnsi"/>
          <w:color w:val="000000" w:themeColor="text1"/>
        </w:rPr>
        <w:t>een</w:t>
      </w:r>
      <w:r w:rsidR="00013D5E" w:rsidRPr="00360AA4">
        <w:rPr>
          <w:rFonts w:asciiTheme="minorHAnsi" w:hAnsiTheme="minorHAnsi"/>
          <w:color w:val="000000" w:themeColor="text1"/>
        </w:rPr>
        <w:t xml:space="preserve"> conclusie met een</w:t>
      </w:r>
      <w:r w:rsidR="00997303" w:rsidRPr="00360AA4">
        <w:rPr>
          <w:rFonts w:asciiTheme="minorHAnsi" w:hAnsiTheme="minorHAnsi"/>
          <w:color w:val="000000" w:themeColor="text1"/>
        </w:rPr>
        <w:t xml:space="preserve"> advies </w:t>
      </w:r>
      <w:r w:rsidRPr="00360AA4">
        <w:rPr>
          <w:rFonts w:asciiTheme="minorHAnsi" w:hAnsiTheme="minorHAnsi"/>
          <w:color w:val="000000" w:themeColor="text1"/>
        </w:rPr>
        <w:t>aan mijn</w:t>
      </w:r>
      <w:r w:rsidR="00013D5E" w:rsidRPr="00360AA4">
        <w:rPr>
          <w:rFonts w:asciiTheme="minorHAnsi" w:hAnsiTheme="minorHAnsi"/>
          <w:color w:val="000000" w:themeColor="text1"/>
        </w:rPr>
        <w:t xml:space="preserve"> bedrijfsbegeleiders van de afdeling informatiebeheer </w:t>
      </w:r>
      <w:r w:rsidR="00997303" w:rsidRPr="00360AA4">
        <w:rPr>
          <w:rFonts w:asciiTheme="minorHAnsi" w:hAnsiTheme="minorHAnsi"/>
          <w:color w:val="000000" w:themeColor="text1"/>
        </w:rPr>
        <w:t xml:space="preserve"> </w:t>
      </w:r>
    </w:p>
    <w:p w14:paraId="556F7F7B" w14:textId="77777777" w:rsidR="00426AA5" w:rsidRDefault="00426AA5" w:rsidP="001224DE">
      <w:pPr>
        <w:sectPr w:rsidR="00426AA5" w:rsidSect="002A3A8A">
          <w:pgSz w:w="11900" w:h="16840"/>
          <w:pgMar w:top="1417" w:right="1417" w:bottom="1417" w:left="1417" w:header="708" w:footer="708" w:gutter="0"/>
          <w:cols w:space="708"/>
          <w:docGrid w:linePitch="360"/>
        </w:sectPr>
      </w:pPr>
    </w:p>
    <w:p w14:paraId="317A867F" w14:textId="3650BAE4" w:rsidR="004D2DAF" w:rsidRPr="00211E13" w:rsidRDefault="0054782D" w:rsidP="00CB1A1F">
      <w:pPr>
        <w:pStyle w:val="Kop1"/>
        <w:rPr>
          <w:b/>
        </w:rPr>
      </w:pPr>
      <w:bookmarkStart w:id="2" w:name="_Toc469851035"/>
      <w:r w:rsidRPr="00211E13">
        <w:rPr>
          <w:b/>
        </w:rPr>
        <w:lastRenderedPageBreak/>
        <w:t>2</w:t>
      </w:r>
      <w:r w:rsidR="004D2DAF" w:rsidRPr="00211E13">
        <w:rPr>
          <w:b/>
        </w:rPr>
        <w:t>. Probleemstelling</w:t>
      </w:r>
      <w:bookmarkEnd w:id="2"/>
    </w:p>
    <w:p w14:paraId="7A53CFB8" w14:textId="2DC1546E" w:rsidR="0018140B" w:rsidRDefault="008F4015" w:rsidP="003C51A7">
      <w:r>
        <w:t>In dit hoofdstuk wordt het probleem beschreven van de rve</w:t>
      </w:r>
      <w:r w:rsidR="00836523">
        <w:t>’</w:t>
      </w:r>
      <w:r>
        <w:t>s Projectmanagementbureau</w:t>
      </w:r>
      <w:r w:rsidR="00836523">
        <w:t xml:space="preserve"> (PMB)</w:t>
      </w:r>
      <w:r>
        <w:t xml:space="preserve"> en Ruimte en Duurzaamheid</w:t>
      </w:r>
      <w:r w:rsidR="00836523">
        <w:t xml:space="preserve"> (R&amp;D)</w:t>
      </w:r>
      <w:r>
        <w:t>. Daarnaast worden de onderzoeksvraag met de deelvragen beschreven.</w:t>
      </w:r>
    </w:p>
    <w:p w14:paraId="7C54CE36" w14:textId="77777777" w:rsidR="008F4015" w:rsidRDefault="008F4015" w:rsidP="003C51A7"/>
    <w:p w14:paraId="5C77DDEF" w14:textId="7A0B555A" w:rsidR="008F4015" w:rsidRDefault="0054782D" w:rsidP="008F4015">
      <w:pPr>
        <w:pStyle w:val="Kop2"/>
      </w:pPr>
      <w:bookmarkStart w:id="3" w:name="_Toc469851036"/>
      <w:r>
        <w:t>2</w:t>
      </w:r>
      <w:r w:rsidR="008F4015">
        <w:t>.1 Huidige probleemstelling</w:t>
      </w:r>
      <w:bookmarkEnd w:id="3"/>
    </w:p>
    <w:p w14:paraId="7D89FE73" w14:textId="40B8602D" w:rsidR="008F4015" w:rsidRPr="00770275" w:rsidRDefault="008F4015" w:rsidP="008F4015">
      <w:r>
        <w:t>D</w:t>
      </w:r>
      <w:r w:rsidRPr="00770275">
        <w:t xml:space="preserve">e rve’s </w:t>
      </w:r>
      <w:r>
        <w:t>(</w:t>
      </w:r>
      <w:r w:rsidRPr="00635CF2">
        <w:t>re</w:t>
      </w:r>
      <w:r>
        <w:t>sultaat verantwoordelijke eenhe</w:t>
      </w:r>
      <w:r w:rsidRPr="00635CF2">
        <w:t>d</w:t>
      </w:r>
      <w:r>
        <w:t xml:space="preserve">en) </w:t>
      </w:r>
      <w:r w:rsidRPr="00770275">
        <w:t>Projectmanagementbureau,</w:t>
      </w:r>
      <w:r>
        <w:t xml:space="preserve"> </w:t>
      </w:r>
      <w:r w:rsidRPr="00770275">
        <w:t xml:space="preserve">Ruimte &amp; Duurzaamheid </w:t>
      </w:r>
      <w:r>
        <w:t xml:space="preserve">en </w:t>
      </w:r>
      <w:r w:rsidR="004E56AC" w:rsidRPr="00976F86">
        <w:t>Zuidas</w:t>
      </w:r>
      <w:r>
        <w:t xml:space="preserve"> </w:t>
      </w:r>
      <w:r w:rsidRPr="00770275">
        <w:t xml:space="preserve">hebben </w:t>
      </w:r>
      <w:r>
        <w:t>in 2012</w:t>
      </w:r>
      <w:r w:rsidRPr="00770275">
        <w:t xml:space="preserve"> </w:t>
      </w:r>
      <w:r>
        <w:t xml:space="preserve">de applicatie Microsoft </w:t>
      </w:r>
      <w:r w:rsidRPr="00770275">
        <w:t>SharePoint geïmplementeerd. Deze rve’s gebruiken SharePoint voornamelijk als documentmanagement</w:t>
      </w:r>
      <w:r>
        <w:t>systeem</w:t>
      </w:r>
      <w:r w:rsidRPr="00770275">
        <w:t xml:space="preserve"> (DMS) en recordmanagementapplicatie</w:t>
      </w:r>
      <w:r>
        <w:t xml:space="preserve"> </w:t>
      </w:r>
      <w:r w:rsidRPr="00770275">
        <w:t xml:space="preserve">(RMA) gebruikt. Een DMS is een digitale opslagplaats waar documenten met metadata opgeslagen kunnen worden. Metadata zijn secundaire informatie van een document. Het geeft </w:t>
      </w:r>
      <w:r>
        <w:t xml:space="preserve">meer </w:t>
      </w:r>
      <w:r w:rsidRPr="00770275">
        <w:t xml:space="preserve">informatie over </w:t>
      </w:r>
      <w:r>
        <w:t xml:space="preserve">de documenten, zoals bijvoorbeeld </w:t>
      </w:r>
      <w:r w:rsidRPr="00770275">
        <w:t xml:space="preserve">namen, </w:t>
      </w:r>
      <w:r>
        <w:t xml:space="preserve">categorieën, </w:t>
      </w:r>
      <w:r w:rsidRPr="00770275">
        <w:t>subcategorieën en trefwoorden.</w:t>
      </w:r>
    </w:p>
    <w:p w14:paraId="31F37FCF" w14:textId="77777777" w:rsidR="008F4015" w:rsidRDefault="008F4015" w:rsidP="008F4015">
      <w:r>
        <w:t>De</w:t>
      </w:r>
      <w:r w:rsidRPr="00770275">
        <w:t xml:space="preserve"> RMA is een digitaal archief</w:t>
      </w:r>
      <w:r>
        <w:t xml:space="preserve"> in SharePoint.</w:t>
      </w:r>
      <w:r w:rsidRPr="00770275">
        <w:t xml:space="preserve"> </w:t>
      </w:r>
      <w:r>
        <w:t>D</w:t>
      </w:r>
      <w:r w:rsidRPr="00770275">
        <w:t>ocumenten</w:t>
      </w:r>
      <w:r>
        <w:t xml:space="preserve"> (inclusief metadata)</w:t>
      </w:r>
      <w:r w:rsidRPr="00770275">
        <w:t xml:space="preserve"> die </w:t>
      </w:r>
      <w:r>
        <w:t xml:space="preserve">vanuit het DMS voor archivering in aanmerking komen, dienen </w:t>
      </w:r>
      <w:r w:rsidRPr="00770275">
        <w:t xml:space="preserve">naar de RMA </w:t>
      </w:r>
      <w:r>
        <w:t xml:space="preserve">te </w:t>
      </w:r>
      <w:r w:rsidRPr="00770275">
        <w:t>worden verplaatst</w:t>
      </w:r>
      <w:r>
        <w:t>.</w:t>
      </w:r>
      <w:r w:rsidRPr="00770275">
        <w:t xml:space="preserve"> </w:t>
      </w:r>
    </w:p>
    <w:p w14:paraId="657AEFC1" w14:textId="77777777" w:rsidR="008F4015" w:rsidRDefault="008F4015" w:rsidP="008F4015"/>
    <w:p w14:paraId="384CAADC" w14:textId="6A8ACDEA" w:rsidR="008F4015" w:rsidRDefault="008F4015" w:rsidP="008F4015">
      <w:r>
        <w:t xml:space="preserve">Documenten dienen in </w:t>
      </w:r>
      <w:r w:rsidR="00E50AF0" w:rsidRPr="00976F86">
        <w:t>PDF/A</w:t>
      </w:r>
      <w:r>
        <w:t xml:space="preserve"> te worden aangeboden in de RMA.  </w:t>
      </w:r>
    </w:p>
    <w:p w14:paraId="70439B67" w14:textId="23CA58F0" w:rsidR="008F4015" w:rsidRDefault="008F4015" w:rsidP="008F4015">
      <w:r>
        <w:t xml:space="preserve">Op dit moment is er geen eenvoudige manier om documenten (Word, PowerPoint) in het SharePoint DMS om te zetten naar PDF/A. De mogelijkheden zijn beperkt en omslachtig voor de gebruikers. </w:t>
      </w:r>
      <w:r w:rsidR="00F01D56">
        <w:t>De enige mogelijkheid is om</w:t>
      </w:r>
      <w:r>
        <w:t xml:space="preserve"> elk bestand stuk voor stuk te openen en deze via ’opslaan als’ functie om te zetten naar een </w:t>
      </w:r>
      <w:r w:rsidR="00C731EA">
        <w:t>Pdf/a-formaat</w:t>
      </w:r>
      <w:r>
        <w:t xml:space="preserve">. Eenmaal omgezet naar een </w:t>
      </w:r>
      <w:r w:rsidR="00C731EA">
        <w:t>Pdf/a-formaat</w:t>
      </w:r>
      <w:r>
        <w:t xml:space="preserve"> is het van belang dat hetzelfde metadata weer </w:t>
      </w:r>
      <w:r w:rsidR="00A17929">
        <w:t xml:space="preserve">toegevoegd </w:t>
      </w:r>
      <w:r>
        <w:t xml:space="preserve">wordt aan het document. Al deze stappen zijn redundant en kosten veel tijd. </w:t>
      </w:r>
    </w:p>
    <w:p w14:paraId="6CADA451" w14:textId="77777777" w:rsidR="001670F9" w:rsidRDefault="001670F9" w:rsidP="008F4015"/>
    <w:p w14:paraId="5C85B8D3" w14:textId="271E2FCA" w:rsidR="001670F9" w:rsidRDefault="0054782D" w:rsidP="001670F9">
      <w:pPr>
        <w:pStyle w:val="Kop2"/>
      </w:pPr>
      <w:bookmarkStart w:id="4" w:name="_Toc469851037"/>
      <w:r>
        <w:t>2</w:t>
      </w:r>
      <w:r w:rsidR="001670F9">
        <w:t xml:space="preserve">.2 </w:t>
      </w:r>
      <w:r w:rsidR="000A2B32">
        <w:t>Hoofvraag</w:t>
      </w:r>
      <w:r w:rsidR="001670F9">
        <w:t xml:space="preserve"> en deelvragen</w:t>
      </w:r>
      <w:bookmarkEnd w:id="4"/>
    </w:p>
    <w:p w14:paraId="1ADAD479" w14:textId="6BFC87C2" w:rsidR="00194729" w:rsidRPr="00917E7E" w:rsidRDefault="000A2B32" w:rsidP="00194729">
      <w:pPr>
        <w:widowControl w:val="0"/>
        <w:autoSpaceDE w:val="0"/>
        <w:autoSpaceDN w:val="0"/>
        <w:adjustRightInd w:val="0"/>
        <w:rPr>
          <w:b/>
          <w:bCs/>
          <w:color w:val="000000" w:themeColor="text1"/>
        </w:rPr>
      </w:pPr>
      <w:r w:rsidRPr="00917E7E">
        <w:rPr>
          <w:b/>
          <w:bCs/>
          <w:color w:val="000000" w:themeColor="text1"/>
        </w:rPr>
        <w:t>Hoofdvraag</w:t>
      </w:r>
    </w:p>
    <w:p w14:paraId="5815F621" w14:textId="5D516F19" w:rsidR="00194729" w:rsidRPr="00917E7E" w:rsidRDefault="001A7705" w:rsidP="00194729">
      <w:pPr>
        <w:widowControl w:val="0"/>
        <w:autoSpaceDE w:val="0"/>
        <w:autoSpaceDN w:val="0"/>
        <w:adjustRightInd w:val="0"/>
        <w:rPr>
          <w:color w:val="000000" w:themeColor="text1"/>
        </w:rPr>
      </w:pPr>
      <w:r>
        <w:rPr>
          <w:color w:val="000000" w:themeColor="text1"/>
        </w:rPr>
        <w:t>De probleemstelling uit 2</w:t>
      </w:r>
      <w:r w:rsidR="00194729" w:rsidRPr="00917E7E">
        <w:rPr>
          <w:color w:val="000000" w:themeColor="text1"/>
        </w:rPr>
        <w:t>.1 kan vertaald worden naar de volgende onderzoeksvraag:</w:t>
      </w:r>
    </w:p>
    <w:p w14:paraId="2E94BB43" w14:textId="24C2C2BC" w:rsidR="00CC0017" w:rsidRPr="00917E7E" w:rsidRDefault="00CC0017" w:rsidP="00CC0017">
      <w:pPr>
        <w:widowControl w:val="0"/>
        <w:autoSpaceDE w:val="0"/>
        <w:autoSpaceDN w:val="0"/>
        <w:adjustRightInd w:val="0"/>
        <w:rPr>
          <w:i/>
          <w:iCs/>
          <w:color w:val="000000" w:themeColor="text1"/>
        </w:rPr>
      </w:pPr>
      <w:r w:rsidRPr="00917E7E">
        <w:rPr>
          <w:i/>
          <w:iCs/>
          <w:color w:val="000000" w:themeColor="text1"/>
        </w:rPr>
        <w:t>“Welke softwareoplossingen zijn er, om documenten binnen SharePoint om te zetten naar Pdf/a-formaat”</w:t>
      </w:r>
    </w:p>
    <w:p w14:paraId="5463D53B" w14:textId="77777777" w:rsidR="006D60A6" w:rsidRPr="00917E7E" w:rsidRDefault="006D60A6" w:rsidP="00B46620">
      <w:pPr>
        <w:widowControl w:val="0"/>
        <w:autoSpaceDE w:val="0"/>
        <w:autoSpaceDN w:val="0"/>
        <w:adjustRightInd w:val="0"/>
        <w:rPr>
          <w:i/>
          <w:iCs/>
          <w:color w:val="000000" w:themeColor="text1"/>
        </w:rPr>
      </w:pPr>
    </w:p>
    <w:p w14:paraId="434C1DBE" w14:textId="62CFAE6F" w:rsidR="00B46620" w:rsidRPr="00917E7E" w:rsidRDefault="00B46620" w:rsidP="00B46620">
      <w:pPr>
        <w:widowControl w:val="0"/>
        <w:autoSpaceDE w:val="0"/>
        <w:autoSpaceDN w:val="0"/>
        <w:adjustRightInd w:val="0"/>
        <w:rPr>
          <w:b/>
          <w:bCs/>
          <w:color w:val="000000" w:themeColor="text1"/>
        </w:rPr>
      </w:pPr>
      <w:r w:rsidRPr="00917E7E">
        <w:rPr>
          <w:b/>
          <w:bCs/>
          <w:color w:val="000000" w:themeColor="text1"/>
        </w:rPr>
        <w:t>Deelvragen</w:t>
      </w:r>
    </w:p>
    <w:p w14:paraId="5A1DD6C4" w14:textId="77777777" w:rsidR="00B46620" w:rsidRPr="00917E7E" w:rsidRDefault="00B46620" w:rsidP="00B46620">
      <w:pPr>
        <w:widowControl w:val="0"/>
        <w:autoSpaceDE w:val="0"/>
        <w:autoSpaceDN w:val="0"/>
        <w:adjustRightInd w:val="0"/>
        <w:rPr>
          <w:color w:val="000000" w:themeColor="text1"/>
        </w:rPr>
      </w:pPr>
      <w:r w:rsidRPr="00917E7E">
        <w:rPr>
          <w:color w:val="000000" w:themeColor="text1"/>
        </w:rPr>
        <w:t>Voor het verkrijgen van een duidelijk antwoord op de hoofonderzoeksvraag is het van groot belang om de volgende deelvragen te beantwoorden:</w:t>
      </w:r>
    </w:p>
    <w:p w14:paraId="7A6D38D7" w14:textId="77777777" w:rsidR="007E3B37" w:rsidRPr="00917E7E" w:rsidRDefault="007E3B37" w:rsidP="001203CA">
      <w:pPr>
        <w:widowControl w:val="0"/>
        <w:autoSpaceDE w:val="0"/>
        <w:autoSpaceDN w:val="0"/>
        <w:adjustRightInd w:val="0"/>
        <w:rPr>
          <w:color w:val="000000" w:themeColor="text1"/>
        </w:rPr>
      </w:pPr>
    </w:p>
    <w:p w14:paraId="174498B2" w14:textId="3DA29D3C" w:rsidR="00F221CC" w:rsidRPr="00917E7E" w:rsidRDefault="00F221CC" w:rsidP="00440511">
      <w:pPr>
        <w:pStyle w:val="Lijstalinea"/>
        <w:widowControl w:val="0"/>
        <w:numPr>
          <w:ilvl w:val="0"/>
          <w:numId w:val="10"/>
        </w:numPr>
        <w:autoSpaceDE w:val="0"/>
        <w:autoSpaceDN w:val="0"/>
        <w:adjustRightInd w:val="0"/>
        <w:rPr>
          <w:rFonts w:ascii="Times New Roman" w:hAnsi="Times New Roman" w:cs="Times New Roman"/>
          <w:color w:val="000000" w:themeColor="text1"/>
        </w:rPr>
      </w:pPr>
      <w:r w:rsidRPr="00917E7E">
        <w:rPr>
          <w:rFonts w:ascii="Times New Roman" w:hAnsi="Times New Roman" w:cs="Times New Roman"/>
          <w:color w:val="000000" w:themeColor="text1"/>
        </w:rPr>
        <w:t>Wat houdt de gemeente Amsterdam: rve’s Projectmanagement, Ruimte en Duurzaamheid en informatievoorziening, in?</w:t>
      </w:r>
    </w:p>
    <w:p w14:paraId="6ABFC215" w14:textId="77777777" w:rsidR="00440511" w:rsidRPr="00917E7E" w:rsidRDefault="00440511" w:rsidP="00440511">
      <w:pPr>
        <w:pStyle w:val="Lijstalinea"/>
        <w:widowControl w:val="0"/>
        <w:numPr>
          <w:ilvl w:val="0"/>
          <w:numId w:val="10"/>
        </w:numPr>
        <w:autoSpaceDE w:val="0"/>
        <w:autoSpaceDN w:val="0"/>
        <w:adjustRightInd w:val="0"/>
        <w:rPr>
          <w:rFonts w:ascii="Times New Roman" w:hAnsi="Times New Roman" w:cs="Times New Roman"/>
          <w:color w:val="000000" w:themeColor="text1"/>
        </w:rPr>
      </w:pPr>
      <w:r w:rsidRPr="00917E7E">
        <w:rPr>
          <w:rFonts w:ascii="Times New Roman" w:hAnsi="Times New Roman" w:cs="Times New Roman"/>
          <w:color w:val="000000" w:themeColor="text1"/>
        </w:rPr>
        <w:t>Op welk manier wordt het systeem “SharePoint” binnen de gemeente Amsterdam, rve Projectmanagementbureau en rve Ruimte en Duurzaamheid gebruikt?</w:t>
      </w:r>
    </w:p>
    <w:p w14:paraId="71273B8A" w14:textId="5EB56E14" w:rsidR="00440511" w:rsidRPr="00917E7E" w:rsidRDefault="00440511" w:rsidP="00440511">
      <w:pPr>
        <w:pStyle w:val="Lijstalinea"/>
        <w:widowControl w:val="0"/>
        <w:numPr>
          <w:ilvl w:val="0"/>
          <w:numId w:val="10"/>
        </w:numPr>
        <w:autoSpaceDE w:val="0"/>
        <w:autoSpaceDN w:val="0"/>
        <w:adjustRightInd w:val="0"/>
        <w:rPr>
          <w:rFonts w:ascii="Times New Roman" w:hAnsi="Times New Roman" w:cs="Times New Roman"/>
          <w:color w:val="000000" w:themeColor="text1"/>
        </w:rPr>
      </w:pPr>
      <w:r w:rsidRPr="00917E7E">
        <w:rPr>
          <w:rFonts w:ascii="Times New Roman" w:hAnsi="Times New Roman" w:cs="Times New Roman"/>
          <w:color w:val="000000" w:themeColor="text1"/>
        </w:rPr>
        <w:t xml:space="preserve">Welke soorten </w:t>
      </w:r>
      <w:proofErr w:type="gramStart"/>
      <w:r w:rsidRPr="00917E7E">
        <w:rPr>
          <w:rFonts w:ascii="Times New Roman" w:hAnsi="Times New Roman" w:cs="Times New Roman"/>
          <w:color w:val="000000" w:themeColor="text1"/>
        </w:rPr>
        <w:t>PDF-conversie</w:t>
      </w:r>
      <w:proofErr w:type="gramEnd"/>
      <w:r w:rsidRPr="00917E7E">
        <w:rPr>
          <w:rFonts w:ascii="Times New Roman" w:hAnsi="Times New Roman" w:cs="Times New Roman"/>
          <w:color w:val="000000" w:themeColor="text1"/>
        </w:rPr>
        <w:t xml:space="preserve"> (software)oplossingen zijn er op de markt</w:t>
      </w:r>
    </w:p>
    <w:p w14:paraId="09240669" w14:textId="21D5936B" w:rsidR="00440511" w:rsidRPr="00917E7E" w:rsidRDefault="00440511" w:rsidP="00440511">
      <w:pPr>
        <w:pStyle w:val="Lijstalinea"/>
        <w:widowControl w:val="0"/>
        <w:numPr>
          <w:ilvl w:val="0"/>
          <w:numId w:val="10"/>
        </w:numPr>
        <w:autoSpaceDE w:val="0"/>
        <w:autoSpaceDN w:val="0"/>
        <w:adjustRightInd w:val="0"/>
        <w:rPr>
          <w:rFonts w:ascii="Times New Roman" w:hAnsi="Times New Roman" w:cs="Times New Roman"/>
          <w:color w:val="000000" w:themeColor="text1"/>
        </w:rPr>
      </w:pPr>
      <w:r w:rsidRPr="00917E7E">
        <w:rPr>
          <w:rFonts w:ascii="Times New Roman" w:hAnsi="Times New Roman" w:cs="Times New Roman"/>
          <w:color w:val="000000" w:themeColor="text1"/>
        </w:rPr>
        <w:t xml:space="preserve">Welke extensies zijn geschikt voor de SharePoint omgeving van PMB en R&amp;D? </w:t>
      </w:r>
    </w:p>
    <w:p w14:paraId="4616A590" w14:textId="77777777" w:rsidR="00440511" w:rsidRPr="00917E7E" w:rsidRDefault="00440511" w:rsidP="00440511">
      <w:pPr>
        <w:pStyle w:val="Lijstalinea"/>
        <w:widowControl w:val="0"/>
        <w:numPr>
          <w:ilvl w:val="0"/>
          <w:numId w:val="10"/>
        </w:numPr>
        <w:autoSpaceDE w:val="0"/>
        <w:autoSpaceDN w:val="0"/>
        <w:adjustRightInd w:val="0"/>
        <w:rPr>
          <w:rFonts w:ascii="Times New Roman" w:hAnsi="Times New Roman" w:cs="Times New Roman"/>
        </w:rPr>
      </w:pPr>
      <w:r w:rsidRPr="00917E7E">
        <w:rPr>
          <w:rFonts w:ascii="Times New Roman" w:hAnsi="Times New Roman" w:cs="Times New Roman"/>
        </w:rPr>
        <w:t>Hoe kan het team Informatievoorziening ervoor zorgen dat eindgebruikers gebruik gaan maken van de nieuwe software en documenten archiveren?</w:t>
      </w:r>
    </w:p>
    <w:p w14:paraId="5DBF71EF" w14:textId="77777777" w:rsidR="00B46620" w:rsidRPr="001670F9" w:rsidRDefault="00B46620" w:rsidP="001670F9">
      <w:pPr>
        <w:sectPr w:rsidR="00B46620" w:rsidRPr="001670F9" w:rsidSect="00426AA5">
          <w:headerReference w:type="even" r:id="rId19"/>
          <w:headerReference w:type="default" r:id="rId20"/>
          <w:footerReference w:type="even" r:id="rId21"/>
          <w:footerReference w:type="default" r:id="rId22"/>
          <w:headerReference w:type="first" r:id="rId23"/>
          <w:pgSz w:w="11900" w:h="16840"/>
          <w:pgMar w:top="1417" w:right="1417" w:bottom="1417" w:left="1417" w:header="703" w:footer="708" w:gutter="0"/>
          <w:cols w:space="708"/>
          <w:titlePg/>
          <w:docGrid w:linePitch="360"/>
        </w:sectPr>
      </w:pPr>
    </w:p>
    <w:p w14:paraId="12F75ECA" w14:textId="60EC9C44" w:rsidR="0018140B" w:rsidRPr="00211E13" w:rsidRDefault="0054782D" w:rsidP="00CB1A1F">
      <w:pPr>
        <w:pStyle w:val="Kop1"/>
        <w:rPr>
          <w:b/>
        </w:rPr>
      </w:pPr>
      <w:bookmarkStart w:id="5" w:name="_Toc469851038"/>
      <w:r w:rsidRPr="00211E13">
        <w:rPr>
          <w:b/>
        </w:rPr>
        <w:lastRenderedPageBreak/>
        <w:t>3</w:t>
      </w:r>
      <w:r w:rsidR="0018140B" w:rsidRPr="00211E13">
        <w:rPr>
          <w:b/>
        </w:rPr>
        <w:t>.</w:t>
      </w:r>
      <w:r w:rsidR="00012CFD" w:rsidRPr="00211E13">
        <w:rPr>
          <w:b/>
        </w:rPr>
        <w:t xml:space="preserve"> </w:t>
      </w:r>
      <w:r w:rsidR="00570CC6" w:rsidRPr="00211E13">
        <w:rPr>
          <w:b/>
        </w:rPr>
        <w:t>Wat houdt de gemeente Amsterdam: rve’s Projectmanagement, Ruimte en Duurzaamheid en informatievoorziening, in?</w:t>
      </w:r>
      <w:bookmarkEnd w:id="5"/>
      <w:r w:rsidR="00570CC6" w:rsidRPr="00211E13">
        <w:rPr>
          <w:b/>
        </w:rPr>
        <w:t xml:space="preserve"> </w:t>
      </w:r>
    </w:p>
    <w:p w14:paraId="011BF0E4" w14:textId="5AF354FE" w:rsidR="003C51A7" w:rsidRPr="00360AA4" w:rsidRDefault="00A907BC" w:rsidP="0018140B">
      <w:pPr>
        <w:rPr>
          <w:rFonts w:asciiTheme="minorHAnsi" w:hAnsiTheme="minorHAnsi"/>
        </w:rPr>
      </w:pPr>
      <w:r w:rsidRPr="00360AA4">
        <w:rPr>
          <w:rFonts w:asciiTheme="minorHAnsi" w:hAnsiTheme="minorHAnsi"/>
        </w:rPr>
        <w:t>In dit hoofdstuk volgt er een toelichting hoe de gemeente Amsterdam als organisatie in elkaar zit</w:t>
      </w:r>
      <w:r w:rsidR="0018140B" w:rsidRPr="00360AA4">
        <w:rPr>
          <w:rFonts w:asciiTheme="minorHAnsi" w:hAnsiTheme="minorHAnsi"/>
        </w:rPr>
        <w:t xml:space="preserve">. </w:t>
      </w:r>
      <w:r w:rsidR="001B7B39" w:rsidRPr="00360AA4">
        <w:rPr>
          <w:rFonts w:asciiTheme="minorHAnsi" w:hAnsiTheme="minorHAnsi"/>
        </w:rPr>
        <w:t>H</w:t>
      </w:r>
      <w:r w:rsidR="0018140B" w:rsidRPr="00360AA4">
        <w:rPr>
          <w:rFonts w:asciiTheme="minorHAnsi" w:hAnsiTheme="minorHAnsi"/>
        </w:rPr>
        <w:t>ierbij</w:t>
      </w:r>
      <w:r w:rsidR="001B7B39" w:rsidRPr="00360AA4">
        <w:rPr>
          <w:rFonts w:asciiTheme="minorHAnsi" w:hAnsiTheme="minorHAnsi"/>
        </w:rPr>
        <w:t xml:space="preserve"> wordt er</w:t>
      </w:r>
      <w:r w:rsidR="0018140B" w:rsidRPr="00360AA4">
        <w:rPr>
          <w:rFonts w:asciiTheme="minorHAnsi" w:hAnsiTheme="minorHAnsi"/>
        </w:rPr>
        <w:t xml:space="preserve"> gekeken naar de cluste</w:t>
      </w:r>
      <w:r w:rsidR="00012CFD" w:rsidRPr="00360AA4">
        <w:rPr>
          <w:rFonts w:asciiTheme="minorHAnsi" w:hAnsiTheme="minorHAnsi"/>
        </w:rPr>
        <w:t>rs Ruimte en Economie, Projectmanagementbureau, Ruimte en Duurzaamheid en informatievoorziening.</w:t>
      </w:r>
    </w:p>
    <w:p w14:paraId="27F510B4" w14:textId="77777777" w:rsidR="00012CFD" w:rsidRDefault="00012CFD" w:rsidP="0018140B"/>
    <w:p w14:paraId="7F8E93DE" w14:textId="0D9DC543" w:rsidR="00012CFD" w:rsidRDefault="0054782D" w:rsidP="00012CFD">
      <w:pPr>
        <w:pStyle w:val="Kop2"/>
      </w:pPr>
      <w:bookmarkStart w:id="6" w:name="_Toc469851039"/>
      <w:r w:rsidRPr="004C7D80">
        <w:t>3</w:t>
      </w:r>
      <w:r w:rsidR="00012CFD" w:rsidRPr="004C7D80">
        <w:t>.1 De gemeente Amsterdam</w:t>
      </w:r>
      <w:bookmarkEnd w:id="6"/>
    </w:p>
    <w:p w14:paraId="1BCBA61F" w14:textId="77777777" w:rsidR="00474330" w:rsidRPr="00360AA4" w:rsidRDefault="00F61E85" w:rsidP="00474330">
      <w:pPr>
        <w:rPr>
          <w:rFonts w:asciiTheme="minorHAnsi" w:hAnsiTheme="minorHAnsi"/>
        </w:rPr>
      </w:pPr>
      <w:r w:rsidRPr="00360AA4">
        <w:rPr>
          <w:rFonts w:asciiTheme="minorHAnsi" w:hAnsiTheme="minorHAnsi"/>
        </w:rPr>
        <w:t>De gemeente Amsterdam is een gemeentelijke organisatie die uit vier clusters, een bestuurs- en concernstaf en zeven bestuurscommissies (stadsdelen) bestaat.</w:t>
      </w:r>
    </w:p>
    <w:p w14:paraId="6EB0B5DF" w14:textId="6E9C5A96" w:rsidR="00A17052" w:rsidRPr="00360AA4" w:rsidRDefault="00A17052" w:rsidP="00474330">
      <w:pPr>
        <w:rPr>
          <w:rFonts w:asciiTheme="minorHAnsi" w:hAnsiTheme="minorHAnsi"/>
        </w:rPr>
      </w:pPr>
    </w:p>
    <w:tbl>
      <w:tblPr>
        <w:tblStyle w:val="Rastertabel2-accent11"/>
        <w:tblW w:w="0" w:type="auto"/>
        <w:tblLook w:val="04A0" w:firstRow="1" w:lastRow="0" w:firstColumn="1" w:lastColumn="0" w:noHBand="0" w:noVBand="1"/>
      </w:tblPr>
      <w:tblGrid>
        <w:gridCol w:w="4528"/>
        <w:gridCol w:w="4528"/>
      </w:tblGrid>
      <w:tr w:rsidR="00A17052" w:rsidRPr="00360AA4" w14:paraId="65E26E40" w14:textId="77777777" w:rsidTr="00A170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C3E1836" w14:textId="77777777" w:rsidR="00A17052" w:rsidRPr="00360AA4" w:rsidRDefault="00A17052" w:rsidP="00A17052">
            <w:pPr>
              <w:rPr>
                <w:rFonts w:asciiTheme="minorHAnsi" w:hAnsiTheme="minorHAnsi"/>
              </w:rPr>
            </w:pPr>
            <w:r w:rsidRPr="00360AA4">
              <w:rPr>
                <w:rFonts w:asciiTheme="minorHAnsi" w:hAnsiTheme="minorHAnsi"/>
              </w:rPr>
              <w:t>De vier clusters</w:t>
            </w:r>
          </w:p>
        </w:tc>
        <w:tc>
          <w:tcPr>
            <w:tcW w:w="4528" w:type="dxa"/>
          </w:tcPr>
          <w:p w14:paraId="45338E2F" w14:textId="77777777" w:rsidR="00A17052" w:rsidRPr="00360AA4" w:rsidRDefault="00A17052" w:rsidP="00474330">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360AA4">
              <w:rPr>
                <w:rFonts w:asciiTheme="minorHAnsi" w:hAnsiTheme="minorHAnsi"/>
              </w:rPr>
              <w:t>De zeven bestuurscommissies (stadsdelen)</w:t>
            </w:r>
          </w:p>
        </w:tc>
      </w:tr>
      <w:tr w:rsidR="00A17052" w:rsidRPr="00360AA4" w14:paraId="5D1D7FE7" w14:textId="77777777" w:rsidTr="00A17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3AAC6A89" w14:textId="77777777" w:rsidR="00A17052" w:rsidRPr="00360AA4" w:rsidRDefault="00A17052" w:rsidP="00474330">
            <w:pPr>
              <w:rPr>
                <w:rFonts w:asciiTheme="minorHAnsi" w:hAnsiTheme="minorHAnsi"/>
                <w:b w:val="0"/>
              </w:rPr>
            </w:pPr>
            <w:r w:rsidRPr="00360AA4">
              <w:rPr>
                <w:rFonts w:asciiTheme="minorHAnsi" w:hAnsiTheme="minorHAnsi"/>
                <w:b w:val="0"/>
              </w:rPr>
              <w:t>Ruimte en Economie</w:t>
            </w:r>
          </w:p>
        </w:tc>
        <w:tc>
          <w:tcPr>
            <w:tcW w:w="4528" w:type="dxa"/>
          </w:tcPr>
          <w:p w14:paraId="037FE915" w14:textId="77777777" w:rsidR="00A17052" w:rsidRPr="00360AA4" w:rsidRDefault="00A17052" w:rsidP="0047433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60AA4">
              <w:rPr>
                <w:rFonts w:asciiTheme="minorHAnsi" w:hAnsiTheme="minorHAnsi"/>
              </w:rPr>
              <w:t>Centrum</w:t>
            </w:r>
          </w:p>
        </w:tc>
      </w:tr>
      <w:tr w:rsidR="00A17052" w:rsidRPr="00360AA4" w14:paraId="35AE4EFF" w14:textId="77777777" w:rsidTr="00A17052">
        <w:tc>
          <w:tcPr>
            <w:cnfStyle w:val="001000000000" w:firstRow="0" w:lastRow="0" w:firstColumn="1" w:lastColumn="0" w:oddVBand="0" w:evenVBand="0" w:oddHBand="0" w:evenHBand="0" w:firstRowFirstColumn="0" w:firstRowLastColumn="0" w:lastRowFirstColumn="0" w:lastRowLastColumn="0"/>
            <w:tcW w:w="4528" w:type="dxa"/>
          </w:tcPr>
          <w:p w14:paraId="4FC0A060" w14:textId="77777777" w:rsidR="00A17052" w:rsidRPr="00360AA4" w:rsidRDefault="00A17052" w:rsidP="00474330">
            <w:pPr>
              <w:rPr>
                <w:rFonts w:asciiTheme="minorHAnsi" w:hAnsiTheme="minorHAnsi"/>
                <w:b w:val="0"/>
              </w:rPr>
            </w:pPr>
            <w:r w:rsidRPr="00360AA4">
              <w:rPr>
                <w:rFonts w:asciiTheme="minorHAnsi" w:hAnsiTheme="minorHAnsi"/>
                <w:b w:val="0"/>
              </w:rPr>
              <w:t>Sociaal</w:t>
            </w:r>
          </w:p>
        </w:tc>
        <w:tc>
          <w:tcPr>
            <w:tcW w:w="4528" w:type="dxa"/>
          </w:tcPr>
          <w:p w14:paraId="2BD56C73" w14:textId="77777777" w:rsidR="00A17052" w:rsidRPr="00360AA4" w:rsidRDefault="00A17052" w:rsidP="0047433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60AA4">
              <w:rPr>
                <w:rFonts w:asciiTheme="minorHAnsi" w:hAnsiTheme="minorHAnsi"/>
              </w:rPr>
              <w:t>Nieuw-West</w:t>
            </w:r>
          </w:p>
        </w:tc>
      </w:tr>
      <w:tr w:rsidR="00A17052" w:rsidRPr="00360AA4" w14:paraId="4C234CBD" w14:textId="77777777" w:rsidTr="00A17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7B195098" w14:textId="77777777" w:rsidR="00A17052" w:rsidRPr="00360AA4" w:rsidRDefault="00A17052" w:rsidP="00474330">
            <w:pPr>
              <w:rPr>
                <w:rFonts w:asciiTheme="minorHAnsi" w:hAnsiTheme="minorHAnsi"/>
                <w:b w:val="0"/>
              </w:rPr>
            </w:pPr>
            <w:r w:rsidRPr="00360AA4">
              <w:rPr>
                <w:rFonts w:asciiTheme="minorHAnsi" w:hAnsiTheme="minorHAnsi"/>
                <w:b w:val="0"/>
              </w:rPr>
              <w:t>Dienstverlening en Informatie</w:t>
            </w:r>
          </w:p>
        </w:tc>
        <w:tc>
          <w:tcPr>
            <w:tcW w:w="4528" w:type="dxa"/>
          </w:tcPr>
          <w:p w14:paraId="1535CDC2" w14:textId="77777777" w:rsidR="00A17052" w:rsidRPr="00360AA4" w:rsidRDefault="00A17052" w:rsidP="0047433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60AA4">
              <w:rPr>
                <w:rFonts w:asciiTheme="minorHAnsi" w:hAnsiTheme="minorHAnsi"/>
              </w:rPr>
              <w:t>Noord</w:t>
            </w:r>
          </w:p>
        </w:tc>
      </w:tr>
      <w:tr w:rsidR="00A17052" w:rsidRPr="00360AA4" w14:paraId="0E01BBAE" w14:textId="77777777" w:rsidTr="00A17052">
        <w:tc>
          <w:tcPr>
            <w:cnfStyle w:val="001000000000" w:firstRow="0" w:lastRow="0" w:firstColumn="1" w:lastColumn="0" w:oddVBand="0" w:evenVBand="0" w:oddHBand="0" w:evenHBand="0" w:firstRowFirstColumn="0" w:firstRowLastColumn="0" w:lastRowFirstColumn="0" w:lastRowLastColumn="0"/>
            <w:tcW w:w="4528" w:type="dxa"/>
          </w:tcPr>
          <w:p w14:paraId="0143D085" w14:textId="77777777" w:rsidR="00A17052" w:rsidRPr="00360AA4" w:rsidRDefault="00A17052" w:rsidP="00474330">
            <w:pPr>
              <w:rPr>
                <w:rFonts w:asciiTheme="minorHAnsi" w:hAnsiTheme="minorHAnsi"/>
                <w:b w:val="0"/>
              </w:rPr>
            </w:pPr>
            <w:r w:rsidRPr="00360AA4">
              <w:rPr>
                <w:rFonts w:asciiTheme="minorHAnsi" w:hAnsiTheme="minorHAnsi"/>
                <w:b w:val="0"/>
              </w:rPr>
              <w:t>Bedrijfsvoering</w:t>
            </w:r>
          </w:p>
        </w:tc>
        <w:tc>
          <w:tcPr>
            <w:tcW w:w="4528" w:type="dxa"/>
          </w:tcPr>
          <w:p w14:paraId="21A33A56" w14:textId="77777777" w:rsidR="00A17052" w:rsidRPr="00360AA4" w:rsidRDefault="00A17052" w:rsidP="0047433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60AA4">
              <w:rPr>
                <w:rFonts w:asciiTheme="minorHAnsi" w:hAnsiTheme="minorHAnsi"/>
              </w:rPr>
              <w:t>Oost</w:t>
            </w:r>
          </w:p>
        </w:tc>
      </w:tr>
      <w:tr w:rsidR="00A17052" w:rsidRPr="00360AA4" w14:paraId="795108BF" w14:textId="77777777" w:rsidTr="00A17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7389B74B" w14:textId="77777777" w:rsidR="00A17052" w:rsidRPr="00360AA4" w:rsidRDefault="00A17052" w:rsidP="00474330">
            <w:pPr>
              <w:rPr>
                <w:rFonts w:asciiTheme="minorHAnsi" w:hAnsiTheme="minorHAnsi"/>
                <w:b w:val="0"/>
              </w:rPr>
            </w:pPr>
          </w:p>
        </w:tc>
        <w:tc>
          <w:tcPr>
            <w:tcW w:w="4528" w:type="dxa"/>
          </w:tcPr>
          <w:p w14:paraId="0549BFD5" w14:textId="77777777" w:rsidR="00A17052" w:rsidRPr="00360AA4" w:rsidRDefault="00A17052" w:rsidP="0047433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60AA4">
              <w:rPr>
                <w:rFonts w:asciiTheme="minorHAnsi" w:hAnsiTheme="minorHAnsi"/>
              </w:rPr>
              <w:t>West</w:t>
            </w:r>
          </w:p>
        </w:tc>
      </w:tr>
      <w:tr w:rsidR="00A17052" w:rsidRPr="00360AA4" w14:paraId="7928EF45" w14:textId="77777777" w:rsidTr="00A17052">
        <w:tc>
          <w:tcPr>
            <w:cnfStyle w:val="001000000000" w:firstRow="0" w:lastRow="0" w:firstColumn="1" w:lastColumn="0" w:oddVBand="0" w:evenVBand="0" w:oddHBand="0" w:evenHBand="0" w:firstRowFirstColumn="0" w:firstRowLastColumn="0" w:lastRowFirstColumn="0" w:lastRowLastColumn="0"/>
            <w:tcW w:w="4528" w:type="dxa"/>
          </w:tcPr>
          <w:p w14:paraId="34C97455" w14:textId="77777777" w:rsidR="00A17052" w:rsidRPr="00360AA4" w:rsidRDefault="00A17052" w:rsidP="00474330">
            <w:pPr>
              <w:rPr>
                <w:rFonts w:asciiTheme="minorHAnsi" w:hAnsiTheme="minorHAnsi"/>
                <w:b w:val="0"/>
              </w:rPr>
            </w:pPr>
          </w:p>
        </w:tc>
        <w:tc>
          <w:tcPr>
            <w:tcW w:w="4528" w:type="dxa"/>
          </w:tcPr>
          <w:p w14:paraId="2F80BEEA" w14:textId="77777777" w:rsidR="00A17052" w:rsidRPr="00360AA4" w:rsidRDefault="00A17052" w:rsidP="0047433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60AA4">
              <w:rPr>
                <w:rFonts w:asciiTheme="minorHAnsi" w:hAnsiTheme="minorHAnsi"/>
              </w:rPr>
              <w:t>Zuid</w:t>
            </w:r>
          </w:p>
        </w:tc>
      </w:tr>
      <w:tr w:rsidR="00A17052" w:rsidRPr="00360AA4" w14:paraId="19BEC374" w14:textId="77777777" w:rsidTr="001B7B39">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4528" w:type="dxa"/>
          </w:tcPr>
          <w:p w14:paraId="32702939" w14:textId="77777777" w:rsidR="00A17052" w:rsidRPr="00360AA4" w:rsidRDefault="00A17052" w:rsidP="00474330">
            <w:pPr>
              <w:rPr>
                <w:rFonts w:asciiTheme="minorHAnsi" w:hAnsiTheme="minorHAnsi"/>
                <w:b w:val="0"/>
              </w:rPr>
            </w:pPr>
          </w:p>
        </w:tc>
        <w:tc>
          <w:tcPr>
            <w:tcW w:w="4528" w:type="dxa"/>
          </w:tcPr>
          <w:p w14:paraId="13EA2CA0" w14:textId="77777777" w:rsidR="00A17052" w:rsidRPr="00360AA4" w:rsidRDefault="00A17052" w:rsidP="0047433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360AA4">
              <w:rPr>
                <w:rFonts w:asciiTheme="minorHAnsi" w:hAnsiTheme="minorHAnsi"/>
              </w:rPr>
              <w:t>Zuid-Oost</w:t>
            </w:r>
            <w:proofErr w:type="spellEnd"/>
          </w:p>
        </w:tc>
      </w:tr>
      <w:tr w:rsidR="006C5793" w:rsidRPr="00360AA4" w14:paraId="3F2CF190" w14:textId="77777777" w:rsidTr="001B7B39">
        <w:trPr>
          <w:trHeight w:val="91"/>
        </w:trPr>
        <w:tc>
          <w:tcPr>
            <w:cnfStyle w:val="001000000000" w:firstRow="0" w:lastRow="0" w:firstColumn="1" w:lastColumn="0" w:oddVBand="0" w:evenVBand="0" w:oddHBand="0" w:evenHBand="0" w:firstRowFirstColumn="0" w:firstRowLastColumn="0" w:lastRowFirstColumn="0" w:lastRowLastColumn="0"/>
            <w:tcW w:w="4528" w:type="dxa"/>
          </w:tcPr>
          <w:p w14:paraId="465CFE00" w14:textId="77777777" w:rsidR="006C5793" w:rsidRPr="00360AA4" w:rsidRDefault="006C5793" w:rsidP="00474330">
            <w:pPr>
              <w:rPr>
                <w:rFonts w:asciiTheme="minorHAnsi" w:hAnsiTheme="minorHAnsi"/>
              </w:rPr>
            </w:pPr>
            <w:r w:rsidRPr="00360AA4">
              <w:rPr>
                <w:rFonts w:asciiTheme="minorHAnsi" w:hAnsiTheme="minorHAnsi"/>
              </w:rPr>
              <w:t>De bestuurs- en concernstaf</w:t>
            </w:r>
          </w:p>
        </w:tc>
        <w:tc>
          <w:tcPr>
            <w:tcW w:w="4528" w:type="dxa"/>
          </w:tcPr>
          <w:p w14:paraId="78891D10" w14:textId="77777777" w:rsidR="006C5793" w:rsidRPr="00360AA4" w:rsidRDefault="006C5793" w:rsidP="0047433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C5793" w:rsidRPr="00360AA4" w14:paraId="3B7E1777" w14:textId="77777777" w:rsidTr="006C579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28" w:type="dxa"/>
          </w:tcPr>
          <w:p w14:paraId="3A3BF9CE" w14:textId="77777777" w:rsidR="006C5793" w:rsidRPr="00360AA4" w:rsidRDefault="006C5793" w:rsidP="00474330">
            <w:pPr>
              <w:rPr>
                <w:rFonts w:asciiTheme="minorHAnsi" w:hAnsiTheme="minorHAnsi"/>
                <w:b w:val="0"/>
              </w:rPr>
            </w:pPr>
            <w:r w:rsidRPr="00360AA4">
              <w:rPr>
                <w:rFonts w:asciiTheme="minorHAnsi" w:hAnsiTheme="minorHAnsi"/>
                <w:b w:val="0"/>
              </w:rPr>
              <w:t>Gemeenteraad</w:t>
            </w:r>
          </w:p>
        </w:tc>
        <w:tc>
          <w:tcPr>
            <w:tcW w:w="4528" w:type="dxa"/>
          </w:tcPr>
          <w:p w14:paraId="29EB1B2B" w14:textId="77777777" w:rsidR="006C5793" w:rsidRPr="00360AA4" w:rsidRDefault="006C5793" w:rsidP="0047433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C5793" w:rsidRPr="00360AA4" w14:paraId="57A567DE" w14:textId="77777777" w:rsidTr="006C5793">
        <w:trPr>
          <w:trHeight w:val="255"/>
        </w:trPr>
        <w:tc>
          <w:tcPr>
            <w:cnfStyle w:val="001000000000" w:firstRow="0" w:lastRow="0" w:firstColumn="1" w:lastColumn="0" w:oddVBand="0" w:evenVBand="0" w:oddHBand="0" w:evenHBand="0" w:firstRowFirstColumn="0" w:firstRowLastColumn="0" w:lastRowFirstColumn="0" w:lastRowLastColumn="0"/>
            <w:tcW w:w="4528" w:type="dxa"/>
          </w:tcPr>
          <w:p w14:paraId="6F56F7B6" w14:textId="77777777" w:rsidR="006C5793" w:rsidRPr="00360AA4" w:rsidRDefault="006C5793" w:rsidP="00474330">
            <w:pPr>
              <w:rPr>
                <w:rFonts w:asciiTheme="minorHAnsi" w:hAnsiTheme="minorHAnsi"/>
                <w:b w:val="0"/>
              </w:rPr>
            </w:pPr>
            <w:r w:rsidRPr="00360AA4">
              <w:rPr>
                <w:rFonts w:asciiTheme="minorHAnsi" w:hAnsiTheme="minorHAnsi"/>
                <w:b w:val="0"/>
              </w:rPr>
              <w:t>Burgemeester</w:t>
            </w:r>
          </w:p>
        </w:tc>
        <w:tc>
          <w:tcPr>
            <w:tcW w:w="4528" w:type="dxa"/>
          </w:tcPr>
          <w:p w14:paraId="7669E5E5" w14:textId="77777777" w:rsidR="006C5793" w:rsidRPr="00360AA4" w:rsidRDefault="006C5793" w:rsidP="0047433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C5793" w:rsidRPr="00360AA4" w14:paraId="6E4631AF" w14:textId="77777777" w:rsidTr="006C579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28" w:type="dxa"/>
          </w:tcPr>
          <w:p w14:paraId="7F8E9C37" w14:textId="77777777" w:rsidR="006C5793" w:rsidRPr="00360AA4" w:rsidRDefault="006C5793" w:rsidP="00474330">
            <w:pPr>
              <w:rPr>
                <w:rFonts w:asciiTheme="minorHAnsi" w:hAnsiTheme="minorHAnsi"/>
                <w:b w:val="0"/>
              </w:rPr>
            </w:pPr>
            <w:r w:rsidRPr="00360AA4">
              <w:rPr>
                <w:rFonts w:asciiTheme="minorHAnsi" w:hAnsiTheme="minorHAnsi"/>
                <w:b w:val="0"/>
              </w:rPr>
              <w:t>Wethouders</w:t>
            </w:r>
          </w:p>
        </w:tc>
        <w:tc>
          <w:tcPr>
            <w:tcW w:w="4528" w:type="dxa"/>
          </w:tcPr>
          <w:p w14:paraId="1D0BF1C1" w14:textId="77777777" w:rsidR="006C5793" w:rsidRPr="00360AA4" w:rsidRDefault="006C5793" w:rsidP="0047433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bl>
    <w:p w14:paraId="15ECE5BC" w14:textId="72EBC087" w:rsidR="00A17052" w:rsidRPr="00360AA4" w:rsidRDefault="00A17052" w:rsidP="006C5793">
      <w:pPr>
        <w:rPr>
          <w:rFonts w:asciiTheme="minorHAnsi" w:hAnsiTheme="minorHAnsi"/>
        </w:rPr>
      </w:pPr>
    </w:p>
    <w:p w14:paraId="3C362B26" w14:textId="28360F80" w:rsidR="006C5793" w:rsidRPr="00360AA4" w:rsidRDefault="006C5793" w:rsidP="006C5793">
      <w:pPr>
        <w:rPr>
          <w:rFonts w:asciiTheme="minorHAnsi" w:hAnsiTheme="minorHAnsi"/>
        </w:rPr>
      </w:pPr>
      <w:r w:rsidRPr="00360AA4">
        <w:rPr>
          <w:rFonts w:asciiTheme="minorHAnsi" w:hAnsiTheme="minorHAnsi"/>
        </w:rPr>
        <w:t>De stadsdelen besturen samen met de gemeenteraad, burgemeester en wethouders de stad Amsterdam. De stadsdelen houden zich onder andere bezig met de inrichting van de straten en pleinen, groen en parken, inzamelen van afval en welzijnswerk in de buurt. De taken van de stadsdelen hoort ook bij de behoeften van hun stadsdeel en bij het beleid voor de hele stad.</w:t>
      </w:r>
      <w:r w:rsidR="00D922AA" w:rsidRPr="00360AA4">
        <w:rPr>
          <w:rFonts w:asciiTheme="minorHAnsi" w:hAnsiTheme="minorHAnsi"/>
        </w:rPr>
        <w:t xml:space="preserve"> </w:t>
      </w:r>
    </w:p>
    <w:p w14:paraId="05222015" w14:textId="004D2C85" w:rsidR="00D922AA" w:rsidRPr="00360AA4" w:rsidRDefault="00D922AA" w:rsidP="006C5793">
      <w:pPr>
        <w:rPr>
          <w:rFonts w:asciiTheme="minorHAnsi" w:hAnsiTheme="minorHAnsi"/>
        </w:rPr>
      </w:pPr>
    </w:p>
    <w:p w14:paraId="2DDB4FBC" w14:textId="086FCAD0" w:rsidR="007C7A0D" w:rsidRPr="00360AA4" w:rsidRDefault="00215D65" w:rsidP="007C7A0D">
      <w:pPr>
        <w:rPr>
          <w:rFonts w:asciiTheme="minorHAnsi" w:hAnsiTheme="minorHAnsi" w:cs="Verdana"/>
          <w:i/>
          <w:sz w:val="22"/>
          <w:szCs w:val="22"/>
        </w:rPr>
      </w:pPr>
      <w:r w:rsidRPr="00360AA4">
        <w:rPr>
          <w:rFonts w:asciiTheme="minorHAnsi" w:hAnsiTheme="minorHAnsi"/>
        </w:rPr>
        <w:t xml:space="preserve">In totaal werken </w:t>
      </w:r>
      <w:r w:rsidR="00FA715A" w:rsidRPr="00360AA4">
        <w:rPr>
          <w:rFonts w:asciiTheme="minorHAnsi" w:hAnsiTheme="minorHAnsi"/>
        </w:rPr>
        <w:t>ongeveer</w:t>
      </w:r>
      <w:r w:rsidRPr="00360AA4">
        <w:rPr>
          <w:rFonts w:asciiTheme="minorHAnsi" w:hAnsiTheme="minorHAnsi"/>
        </w:rPr>
        <w:t xml:space="preserve"> 16.000 mensen bij de gemeente, verspreid over diensten, bedrijven en, sinds dit jaar, zeven stadsdelen</w:t>
      </w:r>
      <w:r w:rsidR="00AC4B49" w:rsidRPr="00360AA4">
        <w:rPr>
          <w:rFonts w:asciiTheme="minorHAnsi" w:hAnsiTheme="minorHAnsi"/>
        </w:rPr>
        <w:t xml:space="preserve"> </w:t>
      </w:r>
      <w:sdt>
        <w:sdtPr>
          <w:rPr>
            <w:rFonts w:asciiTheme="minorHAnsi" w:hAnsiTheme="minorHAnsi"/>
          </w:rPr>
          <w:id w:val="-1837450848"/>
          <w:citation/>
        </w:sdtPr>
        <w:sdtContent>
          <w:r w:rsidR="00AC4B49" w:rsidRPr="00360AA4">
            <w:rPr>
              <w:rFonts w:asciiTheme="minorHAnsi" w:hAnsiTheme="minorHAnsi"/>
            </w:rPr>
            <w:fldChar w:fldCharType="begin"/>
          </w:r>
          <w:r w:rsidR="00AC4B49" w:rsidRPr="00360AA4">
            <w:rPr>
              <w:rFonts w:asciiTheme="minorHAnsi" w:hAnsiTheme="minorHAnsi"/>
            </w:rPr>
            <w:instrText xml:space="preserve">CITATION Gem3 \l 1043 </w:instrText>
          </w:r>
          <w:r w:rsidR="00AC4B49" w:rsidRPr="00360AA4">
            <w:rPr>
              <w:rFonts w:asciiTheme="minorHAnsi" w:hAnsiTheme="minorHAnsi"/>
            </w:rPr>
            <w:fldChar w:fldCharType="separate"/>
          </w:r>
          <w:r w:rsidR="00AC4B49" w:rsidRPr="00360AA4">
            <w:rPr>
              <w:rFonts w:asciiTheme="minorHAnsi" w:hAnsiTheme="minorHAnsi"/>
              <w:noProof/>
            </w:rPr>
            <w:t>(Gemeente Amsterdam, z.d.)</w:t>
          </w:r>
          <w:r w:rsidR="00AC4B49" w:rsidRPr="00360AA4">
            <w:rPr>
              <w:rFonts w:asciiTheme="minorHAnsi" w:hAnsiTheme="minorHAnsi"/>
            </w:rPr>
            <w:fldChar w:fldCharType="end"/>
          </w:r>
        </w:sdtContent>
      </w:sdt>
      <w:r w:rsidR="007C7A0D" w:rsidRPr="00360AA4">
        <w:rPr>
          <w:rFonts w:asciiTheme="minorHAnsi" w:hAnsiTheme="minorHAnsi"/>
        </w:rPr>
        <w:t xml:space="preserve">. Zie </w:t>
      </w:r>
      <w:r w:rsidR="007C7A0D" w:rsidRPr="00360AA4">
        <w:rPr>
          <w:rFonts w:asciiTheme="minorHAnsi" w:hAnsiTheme="minorHAnsi"/>
          <w:u w:val="single"/>
        </w:rPr>
        <w:t>bijlage 1</w:t>
      </w:r>
      <w:r w:rsidR="007C7A0D" w:rsidRPr="00360AA4">
        <w:rPr>
          <w:rFonts w:asciiTheme="minorHAnsi" w:hAnsiTheme="minorHAnsi"/>
        </w:rPr>
        <w:t xml:space="preserve">: </w:t>
      </w:r>
      <w:r w:rsidR="001D22A1" w:rsidRPr="00360AA4">
        <w:rPr>
          <w:rFonts w:asciiTheme="minorHAnsi" w:hAnsiTheme="minorHAnsi"/>
        </w:rPr>
        <w:t>“Organogram Gemeente Amsterdam”</w:t>
      </w:r>
    </w:p>
    <w:p w14:paraId="6E595903" w14:textId="7C6E485F" w:rsidR="0018043B" w:rsidRDefault="0018043B" w:rsidP="001B7B39">
      <w:pPr>
        <w:rPr>
          <w:rFonts w:cs="Verdana"/>
          <w:i/>
          <w:sz w:val="22"/>
          <w:szCs w:val="22"/>
        </w:rPr>
      </w:pPr>
    </w:p>
    <w:p w14:paraId="4C104323" w14:textId="77777777" w:rsidR="00746018" w:rsidRDefault="00746018" w:rsidP="00236C65">
      <w:pPr>
        <w:pStyle w:val="Kop2"/>
        <w:sectPr w:rsidR="00746018" w:rsidSect="00426AA5">
          <w:pgSz w:w="11900" w:h="16840"/>
          <w:pgMar w:top="1417" w:right="1417" w:bottom="1417" w:left="1417" w:header="703" w:footer="708" w:gutter="0"/>
          <w:cols w:space="708"/>
          <w:titlePg/>
          <w:docGrid w:linePitch="360"/>
        </w:sectPr>
      </w:pPr>
    </w:p>
    <w:p w14:paraId="08EAE361" w14:textId="7A9F24A5" w:rsidR="00236C65" w:rsidRPr="00215D65" w:rsidRDefault="0054782D" w:rsidP="00236C65">
      <w:pPr>
        <w:pStyle w:val="Kop2"/>
      </w:pPr>
      <w:bookmarkStart w:id="7" w:name="_Toc469851040"/>
      <w:r w:rsidRPr="004C7D80">
        <w:lastRenderedPageBreak/>
        <w:t>3</w:t>
      </w:r>
      <w:r w:rsidR="00236C65" w:rsidRPr="004C7D80">
        <w:t>.2 Cluster Ruimte en Economie</w:t>
      </w:r>
      <w:bookmarkEnd w:id="7"/>
    </w:p>
    <w:p w14:paraId="3621C1F4" w14:textId="499C46A7" w:rsidR="00C95877" w:rsidRPr="00360AA4" w:rsidRDefault="008D7633" w:rsidP="00C95877">
      <w:pPr>
        <w:widowControl w:val="0"/>
        <w:autoSpaceDE w:val="0"/>
        <w:autoSpaceDN w:val="0"/>
        <w:adjustRightInd w:val="0"/>
        <w:rPr>
          <w:rFonts w:asciiTheme="minorHAnsi" w:hAnsiTheme="minorHAnsi"/>
        </w:rPr>
      </w:pPr>
      <w:r w:rsidRPr="00360AA4">
        <w:rPr>
          <w:rFonts w:asciiTheme="minorHAnsi" w:hAnsiTheme="minorHAnsi"/>
        </w:rPr>
        <w:t>De</w:t>
      </w:r>
      <w:r w:rsidR="008C32CF" w:rsidRPr="00360AA4">
        <w:rPr>
          <w:rFonts w:asciiTheme="minorHAnsi" w:hAnsiTheme="minorHAnsi"/>
        </w:rPr>
        <w:t xml:space="preserve"> cluster Ruimte en Economie</w:t>
      </w:r>
      <w:r w:rsidR="00836523" w:rsidRPr="00360AA4">
        <w:rPr>
          <w:rFonts w:asciiTheme="minorHAnsi" w:hAnsiTheme="minorHAnsi"/>
        </w:rPr>
        <w:t xml:space="preserve"> (R&amp;E)</w:t>
      </w:r>
      <w:r w:rsidR="008C32CF" w:rsidRPr="00360AA4">
        <w:rPr>
          <w:rFonts w:asciiTheme="minorHAnsi" w:hAnsiTheme="minorHAnsi"/>
        </w:rPr>
        <w:t xml:space="preserve"> bestaat om de stad uit te laten groeien tot een grote en sterke metropool. Dit doet </w:t>
      </w:r>
      <w:r w:rsidRPr="00360AA4">
        <w:rPr>
          <w:rFonts w:asciiTheme="minorHAnsi" w:hAnsiTheme="minorHAnsi"/>
        </w:rPr>
        <w:t>de</w:t>
      </w:r>
      <w:r w:rsidR="008C32CF" w:rsidRPr="00360AA4">
        <w:rPr>
          <w:rFonts w:asciiTheme="minorHAnsi" w:hAnsiTheme="minorHAnsi"/>
        </w:rPr>
        <w:t xml:space="preserve"> cluster vanuit opgaven in de ruimtelijke economische sector van zowel het college als ook de bestuurscommissies van de stadsdelen en met en voor de huidige en toekomstige bewoners, bedrijven en bezoekers.</w:t>
      </w:r>
      <w:r w:rsidR="00BA5EFC" w:rsidRPr="00360AA4">
        <w:rPr>
          <w:rFonts w:asciiTheme="minorHAnsi" w:hAnsiTheme="minorHAnsi"/>
        </w:rPr>
        <w:t xml:space="preserve"> </w:t>
      </w:r>
      <w:sdt>
        <w:sdtPr>
          <w:rPr>
            <w:rFonts w:asciiTheme="minorHAnsi" w:hAnsiTheme="minorHAnsi"/>
          </w:rPr>
          <w:id w:val="-1829817280"/>
          <w:citation/>
        </w:sdtPr>
        <w:sdtContent>
          <w:r w:rsidR="00E1725D" w:rsidRPr="00360AA4">
            <w:rPr>
              <w:rFonts w:asciiTheme="minorHAnsi" w:hAnsiTheme="minorHAnsi"/>
            </w:rPr>
            <w:fldChar w:fldCharType="begin"/>
          </w:r>
          <w:r w:rsidRPr="00360AA4">
            <w:rPr>
              <w:rFonts w:asciiTheme="minorHAnsi" w:hAnsiTheme="minorHAnsi"/>
            </w:rPr>
            <w:instrText xml:space="preserve">CITATION Gem16 \l 1043 </w:instrText>
          </w:r>
          <w:r w:rsidR="00E1725D" w:rsidRPr="00360AA4">
            <w:rPr>
              <w:rFonts w:asciiTheme="minorHAnsi" w:hAnsiTheme="minorHAnsi"/>
            </w:rPr>
            <w:fldChar w:fldCharType="separate"/>
          </w:r>
          <w:r w:rsidRPr="00360AA4">
            <w:rPr>
              <w:rFonts w:asciiTheme="minorHAnsi" w:hAnsiTheme="minorHAnsi"/>
              <w:noProof/>
            </w:rPr>
            <w:t>(Gemeente Amsterdam, z.d.)</w:t>
          </w:r>
          <w:r w:rsidR="00E1725D" w:rsidRPr="00360AA4">
            <w:rPr>
              <w:rFonts w:asciiTheme="minorHAnsi" w:hAnsiTheme="minorHAnsi"/>
            </w:rPr>
            <w:fldChar w:fldCharType="end"/>
          </w:r>
        </w:sdtContent>
      </w:sdt>
    </w:p>
    <w:p w14:paraId="481A6C95" w14:textId="77777777" w:rsidR="00661A2D" w:rsidRPr="00360AA4" w:rsidRDefault="00661A2D" w:rsidP="00C95877">
      <w:pPr>
        <w:widowControl w:val="0"/>
        <w:autoSpaceDE w:val="0"/>
        <w:autoSpaceDN w:val="0"/>
        <w:adjustRightInd w:val="0"/>
        <w:rPr>
          <w:rFonts w:asciiTheme="minorHAnsi" w:hAnsiTheme="minorHAnsi"/>
        </w:rPr>
      </w:pPr>
    </w:p>
    <w:p w14:paraId="38C459C9" w14:textId="77777777" w:rsidR="00661A2D" w:rsidRPr="00360AA4" w:rsidRDefault="00661A2D" w:rsidP="00C95877">
      <w:pPr>
        <w:widowControl w:val="0"/>
        <w:autoSpaceDE w:val="0"/>
        <w:autoSpaceDN w:val="0"/>
        <w:adjustRightInd w:val="0"/>
        <w:rPr>
          <w:rFonts w:asciiTheme="minorHAnsi" w:hAnsiTheme="minorHAnsi" w:cs="Verdana"/>
          <w:sz w:val="22"/>
          <w:szCs w:val="22"/>
        </w:rPr>
      </w:pPr>
      <w:r w:rsidRPr="00360AA4">
        <w:rPr>
          <w:rFonts w:asciiTheme="minorHAnsi" w:hAnsiTheme="minorHAnsi"/>
        </w:rPr>
        <w:t>Het cluster Ruimte en Economie heeft dertien resultaat verantwoordelijke eenheden oftewel rve’s:</w:t>
      </w:r>
      <w:r w:rsidR="00DD7CFD" w:rsidRPr="00360AA4">
        <w:rPr>
          <w:rFonts w:asciiTheme="minorHAnsi" w:hAnsiTheme="minorHAnsi"/>
        </w:rPr>
        <w:t xml:space="preserve"> </w:t>
      </w:r>
    </w:p>
    <w:tbl>
      <w:tblPr>
        <w:tblStyle w:val="Rastertabel6kleurig-accent11"/>
        <w:tblW w:w="0" w:type="auto"/>
        <w:tblLook w:val="04A0" w:firstRow="1" w:lastRow="0" w:firstColumn="1" w:lastColumn="0" w:noHBand="0" w:noVBand="1"/>
      </w:tblPr>
      <w:tblGrid>
        <w:gridCol w:w="4528"/>
        <w:gridCol w:w="4528"/>
      </w:tblGrid>
      <w:tr w:rsidR="00EB6C40" w:rsidRPr="00360AA4" w14:paraId="13D161A6" w14:textId="77777777" w:rsidTr="002E4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5FB53CB3" w14:textId="77777777" w:rsidR="00EB6C40" w:rsidRPr="00360AA4" w:rsidRDefault="002E4B80" w:rsidP="00C95877">
            <w:pPr>
              <w:widowControl w:val="0"/>
              <w:autoSpaceDE w:val="0"/>
              <w:autoSpaceDN w:val="0"/>
              <w:adjustRightInd w:val="0"/>
              <w:rPr>
                <w:rFonts w:asciiTheme="minorHAnsi" w:hAnsiTheme="minorHAnsi" w:cs="Verdana"/>
                <w:b w:val="0"/>
                <w:color w:val="000000" w:themeColor="text1"/>
              </w:rPr>
            </w:pPr>
            <w:r w:rsidRPr="00360AA4">
              <w:rPr>
                <w:rFonts w:asciiTheme="minorHAnsi" w:hAnsiTheme="minorHAnsi" w:cs="Verdana"/>
                <w:b w:val="0"/>
                <w:color w:val="000000" w:themeColor="text1"/>
              </w:rPr>
              <w:t>Economie</w:t>
            </w:r>
          </w:p>
        </w:tc>
        <w:tc>
          <w:tcPr>
            <w:tcW w:w="4528" w:type="dxa"/>
          </w:tcPr>
          <w:p w14:paraId="46E68036" w14:textId="77777777" w:rsidR="00EB6C40" w:rsidRPr="00360AA4" w:rsidRDefault="002E4B80" w:rsidP="00C95877">
            <w:pPr>
              <w:widowControl w:val="0"/>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Verdana"/>
                <w:b w:val="0"/>
                <w:color w:val="000000" w:themeColor="text1"/>
              </w:rPr>
            </w:pPr>
            <w:r w:rsidRPr="00360AA4">
              <w:rPr>
                <w:rFonts w:asciiTheme="minorHAnsi" w:hAnsiTheme="minorHAnsi" w:cs="Verdana"/>
                <w:b w:val="0"/>
                <w:color w:val="000000" w:themeColor="text1"/>
              </w:rPr>
              <w:t>Parkeren</w:t>
            </w:r>
          </w:p>
        </w:tc>
      </w:tr>
      <w:tr w:rsidR="00EB6C40" w:rsidRPr="00360AA4" w14:paraId="2170C01B" w14:textId="77777777" w:rsidTr="002E4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629BE276" w14:textId="77777777" w:rsidR="00EB6C40" w:rsidRPr="00360AA4" w:rsidRDefault="002E4B80" w:rsidP="00C95877">
            <w:pPr>
              <w:widowControl w:val="0"/>
              <w:autoSpaceDE w:val="0"/>
              <w:autoSpaceDN w:val="0"/>
              <w:adjustRightInd w:val="0"/>
              <w:rPr>
                <w:rFonts w:asciiTheme="minorHAnsi" w:hAnsiTheme="minorHAnsi" w:cs="Verdana"/>
                <w:b w:val="0"/>
                <w:color w:val="000000" w:themeColor="text1"/>
              </w:rPr>
            </w:pPr>
            <w:r w:rsidRPr="00360AA4">
              <w:rPr>
                <w:rFonts w:asciiTheme="minorHAnsi" w:hAnsiTheme="minorHAnsi" w:cs="Verdana"/>
                <w:b w:val="0"/>
                <w:color w:val="000000" w:themeColor="text1"/>
              </w:rPr>
              <w:t>Gemeentelijk Vastgoed</w:t>
            </w:r>
          </w:p>
        </w:tc>
        <w:tc>
          <w:tcPr>
            <w:tcW w:w="4528" w:type="dxa"/>
          </w:tcPr>
          <w:p w14:paraId="114BBBCF" w14:textId="77777777" w:rsidR="00EB6C40" w:rsidRPr="00360AA4" w:rsidRDefault="002E4B80" w:rsidP="00C95877">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rPr>
            </w:pPr>
            <w:r w:rsidRPr="00360AA4">
              <w:rPr>
                <w:rFonts w:asciiTheme="minorHAnsi" w:hAnsiTheme="minorHAnsi" w:cs="Verdana"/>
                <w:color w:val="000000" w:themeColor="text1"/>
              </w:rPr>
              <w:t>Projectmanagementbureau</w:t>
            </w:r>
          </w:p>
        </w:tc>
      </w:tr>
      <w:tr w:rsidR="00EB6C40" w:rsidRPr="00360AA4" w14:paraId="0324CC29" w14:textId="77777777" w:rsidTr="002E4B80">
        <w:tc>
          <w:tcPr>
            <w:cnfStyle w:val="001000000000" w:firstRow="0" w:lastRow="0" w:firstColumn="1" w:lastColumn="0" w:oddVBand="0" w:evenVBand="0" w:oddHBand="0" w:evenHBand="0" w:firstRowFirstColumn="0" w:firstRowLastColumn="0" w:lastRowFirstColumn="0" w:lastRowLastColumn="0"/>
            <w:tcW w:w="4528" w:type="dxa"/>
          </w:tcPr>
          <w:p w14:paraId="7D867F5B" w14:textId="77777777" w:rsidR="00EB6C40" w:rsidRPr="00360AA4" w:rsidRDefault="002E4B80" w:rsidP="00C95877">
            <w:pPr>
              <w:widowControl w:val="0"/>
              <w:autoSpaceDE w:val="0"/>
              <w:autoSpaceDN w:val="0"/>
              <w:adjustRightInd w:val="0"/>
              <w:rPr>
                <w:rFonts w:asciiTheme="minorHAnsi" w:hAnsiTheme="minorHAnsi" w:cs="Verdana"/>
                <w:b w:val="0"/>
                <w:color w:val="000000" w:themeColor="text1"/>
              </w:rPr>
            </w:pPr>
            <w:r w:rsidRPr="00360AA4">
              <w:rPr>
                <w:rFonts w:asciiTheme="minorHAnsi" w:hAnsiTheme="minorHAnsi" w:cs="Verdana"/>
                <w:b w:val="0"/>
                <w:color w:val="000000" w:themeColor="text1"/>
              </w:rPr>
              <w:t>Grond en Ontwikkeling</w:t>
            </w:r>
          </w:p>
        </w:tc>
        <w:tc>
          <w:tcPr>
            <w:tcW w:w="4528" w:type="dxa"/>
          </w:tcPr>
          <w:p w14:paraId="2BD0C510" w14:textId="77777777" w:rsidR="00EB6C40" w:rsidRPr="00360AA4" w:rsidRDefault="002E4B80" w:rsidP="00C95877">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Verdana"/>
                <w:color w:val="000000" w:themeColor="text1"/>
              </w:rPr>
            </w:pPr>
            <w:r w:rsidRPr="00360AA4">
              <w:rPr>
                <w:rFonts w:asciiTheme="minorHAnsi" w:hAnsiTheme="minorHAnsi" w:cs="Verdana"/>
                <w:color w:val="000000" w:themeColor="text1"/>
              </w:rPr>
              <w:t>Ruimte en Duurzaamheid</w:t>
            </w:r>
          </w:p>
        </w:tc>
      </w:tr>
      <w:tr w:rsidR="00EB6C40" w:rsidRPr="00360AA4" w14:paraId="30AA11B3" w14:textId="77777777" w:rsidTr="002E4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35B8F01A" w14:textId="77777777" w:rsidR="00EB6C40" w:rsidRPr="00360AA4" w:rsidRDefault="002E4B80" w:rsidP="00C95877">
            <w:pPr>
              <w:widowControl w:val="0"/>
              <w:autoSpaceDE w:val="0"/>
              <w:autoSpaceDN w:val="0"/>
              <w:adjustRightInd w:val="0"/>
              <w:rPr>
                <w:rFonts w:asciiTheme="minorHAnsi" w:hAnsiTheme="minorHAnsi" w:cs="Verdana"/>
                <w:b w:val="0"/>
                <w:color w:val="000000" w:themeColor="text1"/>
              </w:rPr>
            </w:pPr>
            <w:r w:rsidRPr="00360AA4">
              <w:rPr>
                <w:rFonts w:asciiTheme="minorHAnsi" w:hAnsiTheme="minorHAnsi" w:cs="Verdana"/>
                <w:b w:val="0"/>
                <w:color w:val="000000" w:themeColor="text1"/>
              </w:rPr>
              <w:t>Ingenieursbureau</w:t>
            </w:r>
          </w:p>
        </w:tc>
        <w:tc>
          <w:tcPr>
            <w:tcW w:w="4528" w:type="dxa"/>
          </w:tcPr>
          <w:p w14:paraId="12DFD990" w14:textId="77777777" w:rsidR="00EB6C40" w:rsidRPr="00360AA4" w:rsidRDefault="002E4B80" w:rsidP="00C95877">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rPr>
            </w:pPr>
            <w:r w:rsidRPr="00360AA4">
              <w:rPr>
                <w:rFonts w:asciiTheme="minorHAnsi" w:hAnsiTheme="minorHAnsi" w:cs="Verdana"/>
                <w:color w:val="000000" w:themeColor="text1"/>
              </w:rPr>
              <w:t>Verkeer en Openbare ruimte</w:t>
            </w:r>
          </w:p>
        </w:tc>
      </w:tr>
      <w:tr w:rsidR="00EB6C40" w:rsidRPr="00360AA4" w14:paraId="7A5D3D88" w14:textId="77777777" w:rsidTr="002E4B80">
        <w:tc>
          <w:tcPr>
            <w:cnfStyle w:val="001000000000" w:firstRow="0" w:lastRow="0" w:firstColumn="1" w:lastColumn="0" w:oddVBand="0" w:evenVBand="0" w:oddHBand="0" w:evenHBand="0" w:firstRowFirstColumn="0" w:firstRowLastColumn="0" w:lastRowFirstColumn="0" w:lastRowLastColumn="0"/>
            <w:tcW w:w="4528" w:type="dxa"/>
          </w:tcPr>
          <w:p w14:paraId="0775D633" w14:textId="77777777" w:rsidR="00EB6C40" w:rsidRPr="00360AA4" w:rsidRDefault="002E4B80" w:rsidP="00C95877">
            <w:pPr>
              <w:widowControl w:val="0"/>
              <w:autoSpaceDE w:val="0"/>
              <w:autoSpaceDN w:val="0"/>
              <w:adjustRightInd w:val="0"/>
              <w:rPr>
                <w:rFonts w:asciiTheme="minorHAnsi" w:hAnsiTheme="minorHAnsi" w:cs="Verdana"/>
                <w:b w:val="0"/>
                <w:color w:val="000000" w:themeColor="text1"/>
              </w:rPr>
            </w:pPr>
            <w:r w:rsidRPr="00360AA4">
              <w:rPr>
                <w:rFonts w:asciiTheme="minorHAnsi" w:hAnsiTheme="minorHAnsi" w:cs="Verdana"/>
                <w:b w:val="0"/>
                <w:color w:val="000000" w:themeColor="text1"/>
              </w:rPr>
              <w:t>Kunst en Cultuur</w:t>
            </w:r>
          </w:p>
        </w:tc>
        <w:tc>
          <w:tcPr>
            <w:tcW w:w="4528" w:type="dxa"/>
          </w:tcPr>
          <w:p w14:paraId="4EA711A8" w14:textId="77777777" w:rsidR="00EB6C40" w:rsidRPr="00360AA4" w:rsidRDefault="002E4B80" w:rsidP="00C95877">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Verdana"/>
                <w:color w:val="000000" w:themeColor="text1"/>
              </w:rPr>
            </w:pPr>
            <w:r w:rsidRPr="00360AA4">
              <w:rPr>
                <w:rFonts w:asciiTheme="minorHAnsi" w:hAnsiTheme="minorHAnsi" w:cs="Verdana"/>
                <w:color w:val="000000" w:themeColor="text1"/>
              </w:rPr>
              <w:t>Wonen</w:t>
            </w:r>
          </w:p>
        </w:tc>
      </w:tr>
      <w:tr w:rsidR="00EB6C40" w:rsidRPr="00360AA4" w14:paraId="68C9C0FB" w14:textId="77777777" w:rsidTr="002E4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660E9300" w14:textId="77777777" w:rsidR="00EB6C40" w:rsidRPr="00360AA4" w:rsidRDefault="002E4B80" w:rsidP="00C95877">
            <w:pPr>
              <w:widowControl w:val="0"/>
              <w:autoSpaceDE w:val="0"/>
              <w:autoSpaceDN w:val="0"/>
              <w:adjustRightInd w:val="0"/>
              <w:rPr>
                <w:rFonts w:asciiTheme="minorHAnsi" w:hAnsiTheme="minorHAnsi" w:cs="Verdana"/>
                <w:b w:val="0"/>
                <w:color w:val="000000" w:themeColor="text1"/>
              </w:rPr>
            </w:pPr>
            <w:r w:rsidRPr="00360AA4">
              <w:rPr>
                <w:rFonts w:asciiTheme="minorHAnsi" w:hAnsiTheme="minorHAnsi" w:cs="Verdana"/>
                <w:b w:val="0"/>
                <w:color w:val="000000" w:themeColor="text1"/>
              </w:rPr>
              <w:t>Materiaalbureau</w:t>
            </w:r>
          </w:p>
        </w:tc>
        <w:tc>
          <w:tcPr>
            <w:tcW w:w="4528" w:type="dxa"/>
          </w:tcPr>
          <w:p w14:paraId="582A45EF" w14:textId="77777777" w:rsidR="00EB6C40" w:rsidRPr="00360AA4" w:rsidRDefault="002E4B80" w:rsidP="00C95877">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rPr>
            </w:pPr>
            <w:r w:rsidRPr="00360AA4">
              <w:rPr>
                <w:rFonts w:asciiTheme="minorHAnsi" w:hAnsiTheme="minorHAnsi" w:cs="Verdana"/>
                <w:color w:val="000000" w:themeColor="text1"/>
              </w:rPr>
              <w:t>Zuidas</w:t>
            </w:r>
          </w:p>
        </w:tc>
      </w:tr>
      <w:tr w:rsidR="00EB6C40" w:rsidRPr="00360AA4" w14:paraId="0C02F452" w14:textId="77777777" w:rsidTr="002E4B80">
        <w:tc>
          <w:tcPr>
            <w:cnfStyle w:val="001000000000" w:firstRow="0" w:lastRow="0" w:firstColumn="1" w:lastColumn="0" w:oddVBand="0" w:evenVBand="0" w:oddHBand="0" w:evenHBand="0" w:firstRowFirstColumn="0" w:firstRowLastColumn="0" w:lastRowFirstColumn="0" w:lastRowLastColumn="0"/>
            <w:tcW w:w="4528" w:type="dxa"/>
          </w:tcPr>
          <w:p w14:paraId="1EFD5140" w14:textId="77777777" w:rsidR="00EB6C40" w:rsidRPr="00360AA4" w:rsidRDefault="002E4B80" w:rsidP="00C95877">
            <w:pPr>
              <w:widowControl w:val="0"/>
              <w:autoSpaceDE w:val="0"/>
              <w:autoSpaceDN w:val="0"/>
              <w:adjustRightInd w:val="0"/>
              <w:rPr>
                <w:rFonts w:asciiTheme="minorHAnsi" w:hAnsiTheme="minorHAnsi" w:cs="Verdana"/>
                <w:b w:val="0"/>
                <w:color w:val="000000" w:themeColor="text1"/>
              </w:rPr>
            </w:pPr>
            <w:r w:rsidRPr="00360AA4">
              <w:rPr>
                <w:rFonts w:asciiTheme="minorHAnsi" w:hAnsiTheme="minorHAnsi" w:cs="Verdana"/>
                <w:b w:val="0"/>
                <w:color w:val="000000" w:themeColor="text1"/>
              </w:rPr>
              <w:t>Metro en Tram</w:t>
            </w:r>
          </w:p>
        </w:tc>
        <w:tc>
          <w:tcPr>
            <w:tcW w:w="4528" w:type="dxa"/>
          </w:tcPr>
          <w:p w14:paraId="7722C596" w14:textId="77777777" w:rsidR="00EB6C40" w:rsidRPr="00360AA4" w:rsidRDefault="00EB6C40" w:rsidP="00C95877">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Verdana"/>
                <w:color w:val="000000" w:themeColor="text1"/>
              </w:rPr>
            </w:pPr>
          </w:p>
        </w:tc>
      </w:tr>
    </w:tbl>
    <w:p w14:paraId="6863A5C2" w14:textId="77777777" w:rsidR="002E4B80" w:rsidRPr="00360AA4" w:rsidRDefault="002E4B80" w:rsidP="00C95877">
      <w:pPr>
        <w:widowControl w:val="0"/>
        <w:autoSpaceDE w:val="0"/>
        <w:autoSpaceDN w:val="0"/>
        <w:adjustRightInd w:val="0"/>
        <w:rPr>
          <w:rFonts w:asciiTheme="minorHAnsi" w:hAnsiTheme="minorHAnsi" w:cs="Verdana"/>
          <w:sz w:val="22"/>
          <w:szCs w:val="22"/>
        </w:rPr>
      </w:pPr>
    </w:p>
    <w:p w14:paraId="48EC6EEB" w14:textId="71671041" w:rsidR="007C7A0D" w:rsidRDefault="007C7A0D" w:rsidP="00C95877">
      <w:pPr>
        <w:rPr>
          <w:rFonts w:cs="Verdana"/>
          <w:i/>
          <w:sz w:val="22"/>
          <w:szCs w:val="22"/>
        </w:rPr>
      </w:pPr>
      <w:r w:rsidRPr="00360AA4">
        <w:rPr>
          <w:rFonts w:asciiTheme="minorHAnsi" w:hAnsiTheme="minorHAnsi"/>
        </w:rPr>
        <w:t xml:space="preserve">Zie </w:t>
      </w:r>
      <w:r w:rsidRPr="00360AA4">
        <w:rPr>
          <w:rFonts w:asciiTheme="minorHAnsi" w:hAnsiTheme="minorHAnsi"/>
          <w:u w:val="single"/>
        </w:rPr>
        <w:t>bijlage 2</w:t>
      </w:r>
      <w:r w:rsidRPr="00360AA4">
        <w:rPr>
          <w:rFonts w:asciiTheme="minorHAnsi" w:hAnsiTheme="minorHAnsi"/>
        </w:rPr>
        <w:t>: “Organogram cluster Ruimte en Economie”</w:t>
      </w:r>
      <w:r>
        <w:t xml:space="preserve"> </w:t>
      </w:r>
    </w:p>
    <w:p w14:paraId="585A30B4" w14:textId="77777777" w:rsidR="00A42D15" w:rsidRPr="0001070D" w:rsidRDefault="00A42D15" w:rsidP="006C5793">
      <w:pPr>
        <w:rPr>
          <w:sz w:val="28"/>
        </w:rPr>
      </w:pPr>
    </w:p>
    <w:p w14:paraId="170B4E19" w14:textId="2F88CE9B" w:rsidR="000D5C23" w:rsidRPr="004C7D80" w:rsidRDefault="0054782D" w:rsidP="009B596F">
      <w:pPr>
        <w:pStyle w:val="Kop2"/>
      </w:pPr>
      <w:bookmarkStart w:id="8" w:name="_Toc469851041"/>
      <w:r w:rsidRPr="004C7D80">
        <w:t>3</w:t>
      </w:r>
      <w:r w:rsidR="009B596F" w:rsidRPr="004C7D80">
        <w:t>.3</w:t>
      </w:r>
      <w:r w:rsidR="001A31E1" w:rsidRPr="004C7D80">
        <w:t xml:space="preserve"> </w:t>
      </w:r>
      <w:r w:rsidR="00B4148E" w:rsidRPr="004C7D80">
        <w:t>RVE</w:t>
      </w:r>
      <w:r w:rsidR="00631D59" w:rsidRPr="004C7D80">
        <w:t xml:space="preserve"> </w:t>
      </w:r>
      <w:r w:rsidR="001B7B39" w:rsidRPr="004C7D80">
        <w:t>Projectmanagementbureau</w:t>
      </w:r>
      <w:bookmarkEnd w:id="8"/>
      <w:r w:rsidR="001B7B39" w:rsidRPr="004C7D80">
        <w:t xml:space="preserve"> </w:t>
      </w:r>
    </w:p>
    <w:p w14:paraId="27BFCD5B" w14:textId="4D21EBB8" w:rsidR="009B596F" w:rsidRPr="00360AA4" w:rsidRDefault="00EB105C" w:rsidP="009B596F">
      <w:pPr>
        <w:rPr>
          <w:rFonts w:asciiTheme="minorHAnsi" w:hAnsiTheme="minorHAnsi"/>
        </w:rPr>
      </w:pPr>
      <w:r w:rsidRPr="00360AA4">
        <w:rPr>
          <w:rFonts w:asciiTheme="minorHAnsi" w:hAnsiTheme="minorHAnsi"/>
        </w:rPr>
        <w:t>Het projectmanagementbureau (PMB) verzorgt het projectmanagement lastige vragen over de stad. De medewerkers van de rve hebben kennis en kunde op het gebied van project-, proces- en programmamanagement en ook bouwmanagement. Deze kennis en kunde staat voor de stad Amsterdam reeds centraal</w:t>
      </w:r>
      <w:r w:rsidR="002C42F5" w:rsidRPr="00360AA4">
        <w:rPr>
          <w:rFonts w:asciiTheme="minorHAnsi" w:hAnsiTheme="minorHAnsi"/>
        </w:rPr>
        <w:t xml:space="preserve">. </w:t>
      </w:r>
      <w:sdt>
        <w:sdtPr>
          <w:rPr>
            <w:rFonts w:asciiTheme="minorHAnsi" w:hAnsiTheme="minorHAnsi"/>
          </w:rPr>
          <w:id w:val="-845860891"/>
          <w:citation/>
        </w:sdtPr>
        <w:sdtContent>
          <w:r w:rsidR="00BD5283" w:rsidRPr="00360AA4">
            <w:rPr>
              <w:rFonts w:asciiTheme="minorHAnsi" w:hAnsiTheme="minorHAnsi"/>
            </w:rPr>
            <w:fldChar w:fldCharType="begin"/>
          </w:r>
          <w:r w:rsidR="00BD5283" w:rsidRPr="00360AA4">
            <w:rPr>
              <w:rFonts w:asciiTheme="minorHAnsi" w:hAnsiTheme="minorHAnsi"/>
            </w:rPr>
            <w:instrText xml:space="preserve">CITATION Gemzd2 \l 1043 </w:instrText>
          </w:r>
          <w:r w:rsidR="00BD5283" w:rsidRPr="00360AA4">
            <w:rPr>
              <w:rFonts w:asciiTheme="minorHAnsi" w:hAnsiTheme="minorHAnsi"/>
            </w:rPr>
            <w:fldChar w:fldCharType="separate"/>
          </w:r>
          <w:r w:rsidR="00BD5283" w:rsidRPr="00360AA4">
            <w:rPr>
              <w:rFonts w:asciiTheme="minorHAnsi" w:hAnsiTheme="minorHAnsi"/>
              <w:noProof/>
            </w:rPr>
            <w:t>(Gemeente Amsterdam, z.d.)</w:t>
          </w:r>
          <w:r w:rsidR="00BD5283" w:rsidRPr="00360AA4">
            <w:rPr>
              <w:rFonts w:asciiTheme="minorHAnsi" w:hAnsiTheme="minorHAnsi"/>
            </w:rPr>
            <w:fldChar w:fldCharType="end"/>
          </w:r>
        </w:sdtContent>
      </w:sdt>
    </w:p>
    <w:p w14:paraId="468CEB5F" w14:textId="77777777" w:rsidR="001A31E1" w:rsidRPr="004C7D80" w:rsidRDefault="001A31E1" w:rsidP="009B596F"/>
    <w:p w14:paraId="272E6C10" w14:textId="5652293A" w:rsidR="000F44F3" w:rsidRPr="004C7D80" w:rsidRDefault="0054782D" w:rsidP="00765C8F">
      <w:pPr>
        <w:pStyle w:val="Kop2"/>
      </w:pPr>
      <w:bookmarkStart w:id="9" w:name="_Toc469851042"/>
      <w:r w:rsidRPr="004C7D80">
        <w:t>3</w:t>
      </w:r>
      <w:r w:rsidR="000F44F3" w:rsidRPr="004C7D80">
        <w:t>.4</w:t>
      </w:r>
      <w:r w:rsidR="00765C8F" w:rsidRPr="004C7D80">
        <w:t xml:space="preserve"> </w:t>
      </w:r>
      <w:r w:rsidR="00B4148E" w:rsidRPr="004C7D80">
        <w:t>RVE</w:t>
      </w:r>
      <w:r w:rsidR="00631D59" w:rsidRPr="004C7D80">
        <w:t xml:space="preserve"> </w:t>
      </w:r>
      <w:r w:rsidR="00765C8F" w:rsidRPr="004C7D80">
        <w:t>Ruimte en Duurzaamheid</w:t>
      </w:r>
      <w:bookmarkEnd w:id="9"/>
    </w:p>
    <w:p w14:paraId="3AF45F67" w14:textId="59301053" w:rsidR="00F616E2" w:rsidRPr="00360AA4" w:rsidRDefault="004C7D80" w:rsidP="009B596F">
      <w:pPr>
        <w:rPr>
          <w:rFonts w:asciiTheme="minorHAnsi" w:hAnsiTheme="minorHAnsi"/>
          <w:i/>
        </w:rPr>
      </w:pPr>
      <w:r w:rsidRPr="00360AA4">
        <w:rPr>
          <w:rFonts w:asciiTheme="minorHAnsi" w:hAnsiTheme="minorHAnsi"/>
        </w:rPr>
        <w:t>De rve Ruimte en Duurzaamheid (R&amp;D) werkt heel breed. Hiermee ontwikkelt de stad Amsterdam een duurzame visie. De rve werkt die visie uit tot een concreet voorstel en inrichtingsplan. Dit doen ze vanuit de juridische en ruimtelijke ordening. Verder is de rve verantwoordelijk voor de beleidsontwikkeling en kaderstelling op het gebied van ruimtelijke ordening, stedenbouw en duurzaamheid.</w:t>
      </w:r>
      <w:r w:rsidRPr="00360AA4">
        <w:rPr>
          <w:rFonts w:asciiTheme="minorHAnsi" w:hAnsiTheme="minorHAnsi"/>
          <w:i/>
        </w:rPr>
        <w:t xml:space="preserve"> </w:t>
      </w:r>
      <w:sdt>
        <w:sdtPr>
          <w:rPr>
            <w:rFonts w:asciiTheme="minorHAnsi" w:hAnsiTheme="minorHAnsi"/>
            <w:i/>
          </w:rPr>
          <w:id w:val="959838845"/>
          <w:citation/>
        </w:sdtPr>
        <w:sdtContent>
          <w:r w:rsidR="008D7633" w:rsidRPr="00360AA4">
            <w:rPr>
              <w:rFonts w:asciiTheme="minorHAnsi" w:hAnsiTheme="minorHAnsi"/>
              <w:i/>
            </w:rPr>
            <w:fldChar w:fldCharType="begin"/>
          </w:r>
          <w:r w:rsidR="008D7633" w:rsidRPr="00360AA4">
            <w:rPr>
              <w:rFonts w:asciiTheme="minorHAnsi" w:hAnsiTheme="minorHAnsi"/>
              <w:i/>
            </w:rPr>
            <w:instrText xml:space="preserve"> CITATION Gemzd \l 1043 </w:instrText>
          </w:r>
          <w:r w:rsidR="008D7633" w:rsidRPr="00360AA4">
            <w:rPr>
              <w:rFonts w:asciiTheme="minorHAnsi" w:hAnsiTheme="minorHAnsi"/>
              <w:i/>
            </w:rPr>
            <w:fldChar w:fldCharType="separate"/>
          </w:r>
          <w:r w:rsidR="008D7633" w:rsidRPr="00360AA4">
            <w:rPr>
              <w:rFonts w:asciiTheme="minorHAnsi" w:hAnsiTheme="minorHAnsi"/>
              <w:noProof/>
            </w:rPr>
            <w:t>(Gemeente Amsterdam, z.d.)</w:t>
          </w:r>
          <w:r w:rsidR="008D7633" w:rsidRPr="00360AA4">
            <w:rPr>
              <w:rFonts w:asciiTheme="minorHAnsi" w:hAnsiTheme="minorHAnsi"/>
              <w:i/>
            </w:rPr>
            <w:fldChar w:fldCharType="end"/>
          </w:r>
        </w:sdtContent>
      </w:sdt>
      <w:r w:rsidR="002B4C08" w:rsidRPr="00360AA4">
        <w:rPr>
          <w:rFonts w:asciiTheme="minorHAnsi" w:hAnsiTheme="minorHAnsi"/>
        </w:rPr>
        <w:t xml:space="preserve">. </w:t>
      </w:r>
    </w:p>
    <w:p w14:paraId="1120E78C" w14:textId="77777777" w:rsidR="00A907BC" w:rsidRPr="004C7D80" w:rsidRDefault="00A907BC" w:rsidP="009B596F"/>
    <w:p w14:paraId="365FA1E1" w14:textId="4F3085C1" w:rsidR="00A907BC" w:rsidRPr="004C7D80" w:rsidRDefault="0054782D" w:rsidP="002C5097">
      <w:pPr>
        <w:pStyle w:val="Kop2"/>
      </w:pPr>
      <w:bookmarkStart w:id="10" w:name="_Toc469851043"/>
      <w:r w:rsidRPr="004C7D80">
        <w:t>3</w:t>
      </w:r>
      <w:r w:rsidR="00A907BC" w:rsidRPr="004C7D80">
        <w:t>.5 Informatievoorziening</w:t>
      </w:r>
      <w:bookmarkEnd w:id="10"/>
    </w:p>
    <w:p w14:paraId="2E64D081" w14:textId="77777777" w:rsidR="004C7D80" w:rsidRPr="00360AA4" w:rsidRDefault="004C7D80" w:rsidP="004C7D80">
      <w:pPr>
        <w:rPr>
          <w:rFonts w:asciiTheme="minorHAnsi" w:hAnsiTheme="minorHAnsi"/>
        </w:rPr>
      </w:pPr>
      <w:r w:rsidRPr="00360AA4">
        <w:rPr>
          <w:rFonts w:asciiTheme="minorHAnsi" w:hAnsiTheme="minorHAnsi"/>
        </w:rPr>
        <w:t>Team Informatiebeheer is onderdeel van de Informatievoorziening Ruimte en Economie en zorgt ervoor dat bedrijfsinformatie bij de juiste persoon terecht komt en in het juiste proces kan worden opgenomen.</w:t>
      </w:r>
    </w:p>
    <w:p w14:paraId="6C9FB4CF" w14:textId="77777777" w:rsidR="004C7D80" w:rsidRPr="00360AA4" w:rsidRDefault="004C7D80" w:rsidP="004C7D80">
      <w:pPr>
        <w:rPr>
          <w:rFonts w:asciiTheme="minorHAnsi" w:hAnsiTheme="minorHAnsi"/>
        </w:rPr>
      </w:pPr>
    </w:p>
    <w:p w14:paraId="45E86222" w14:textId="77777777" w:rsidR="004C7D80" w:rsidRPr="00360AA4" w:rsidRDefault="004C7D80" w:rsidP="004C7D80">
      <w:pPr>
        <w:rPr>
          <w:rFonts w:asciiTheme="minorHAnsi" w:hAnsiTheme="minorHAnsi"/>
        </w:rPr>
      </w:pPr>
      <w:r w:rsidRPr="00360AA4">
        <w:rPr>
          <w:rFonts w:asciiTheme="minorHAnsi" w:hAnsiTheme="minorHAnsi"/>
        </w:rPr>
        <w:t>De Doelstelling is om de informatie op een gebruiksvriendelijke, logische manier beschikbaar te stellen. Dus zo compleet mogelijk, betrouwbaar en voor langere tijd beschikbaar.</w:t>
      </w:r>
    </w:p>
    <w:p w14:paraId="5AA603D6" w14:textId="2D50FA18" w:rsidR="00ED665A" w:rsidRPr="00360AA4" w:rsidRDefault="004C7D80" w:rsidP="00ED665A">
      <w:pPr>
        <w:rPr>
          <w:rFonts w:asciiTheme="minorHAnsi" w:hAnsiTheme="minorHAnsi"/>
          <w:i/>
        </w:rPr>
      </w:pPr>
      <w:r w:rsidRPr="00360AA4">
        <w:rPr>
          <w:rFonts w:asciiTheme="minorHAnsi" w:hAnsiTheme="minorHAnsi"/>
        </w:rPr>
        <w:t>De team informatiebeheer ondersteunt de rve directeuren van het cluster R&amp;E bij het uitvoeren van hun taken op het gebied van archiefbeheer.</w:t>
      </w:r>
      <w:r w:rsidR="006E657B" w:rsidRPr="00360AA4">
        <w:rPr>
          <w:rFonts w:asciiTheme="minorHAnsi" w:hAnsiTheme="minorHAnsi"/>
        </w:rPr>
        <w:t xml:space="preserve"> </w:t>
      </w:r>
      <w:sdt>
        <w:sdtPr>
          <w:rPr>
            <w:rFonts w:asciiTheme="minorHAnsi" w:hAnsiTheme="minorHAnsi"/>
          </w:rPr>
          <w:id w:val="1832480589"/>
          <w:citation/>
        </w:sdtPr>
        <w:sdtContent>
          <w:r w:rsidR="006E657B" w:rsidRPr="00360AA4">
            <w:rPr>
              <w:rFonts w:asciiTheme="minorHAnsi" w:hAnsiTheme="minorHAnsi"/>
            </w:rPr>
            <w:fldChar w:fldCharType="begin"/>
          </w:r>
          <w:r w:rsidR="006E657B" w:rsidRPr="00360AA4">
            <w:rPr>
              <w:rFonts w:asciiTheme="minorHAnsi" w:hAnsiTheme="minorHAnsi"/>
            </w:rPr>
            <w:instrText xml:space="preserve">CITATION Gemzd3 \l 1043 </w:instrText>
          </w:r>
          <w:r w:rsidR="006E657B" w:rsidRPr="00360AA4">
            <w:rPr>
              <w:rFonts w:asciiTheme="minorHAnsi" w:hAnsiTheme="minorHAnsi"/>
            </w:rPr>
            <w:fldChar w:fldCharType="separate"/>
          </w:r>
          <w:r w:rsidR="006E657B" w:rsidRPr="00360AA4">
            <w:rPr>
              <w:rFonts w:asciiTheme="minorHAnsi" w:hAnsiTheme="minorHAnsi"/>
              <w:noProof/>
            </w:rPr>
            <w:t>(Gemeente Amsterdam, z.d.)</w:t>
          </w:r>
          <w:r w:rsidR="006E657B" w:rsidRPr="00360AA4">
            <w:rPr>
              <w:rFonts w:asciiTheme="minorHAnsi" w:hAnsiTheme="minorHAnsi"/>
            </w:rPr>
            <w:fldChar w:fldCharType="end"/>
          </w:r>
        </w:sdtContent>
      </w:sdt>
    </w:p>
    <w:p w14:paraId="3C847966" w14:textId="77777777" w:rsidR="001203CA" w:rsidRPr="00360AA4" w:rsidRDefault="001203CA" w:rsidP="009B596F">
      <w:pPr>
        <w:rPr>
          <w:rFonts w:asciiTheme="minorHAnsi" w:hAnsiTheme="minorHAnsi"/>
        </w:rPr>
      </w:pPr>
    </w:p>
    <w:p w14:paraId="60D1016B" w14:textId="77777777" w:rsidR="00F616E2" w:rsidRDefault="00F616E2" w:rsidP="009B596F">
      <w:pPr>
        <w:sectPr w:rsidR="00F616E2" w:rsidSect="00426AA5">
          <w:pgSz w:w="11900" w:h="16840"/>
          <w:pgMar w:top="1417" w:right="1417" w:bottom="1417" w:left="1417" w:header="703" w:footer="708" w:gutter="0"/>
          <w:cols w:space="708"/>
          <w:titlePg/>
          <w:docGrid w:linePitch="360"/>
        </w:sectPr>
      </w:pPr>
    </w:p>
    <w:p w14:paraId="0E50E28B" w14:textId="65950F71" w:rsidR="00570CC6" w:rsidRPr="00211E13" w:rsidRDefault="0054782D" w:rsidP="00B72088">
      <w:pPr>
        <w:pStyle w:val="Kop1"/>
        <w:rPr>
          <w:b/>
        </w:rPr>
      </w:pPr>
      <w:bookmarkStart w:id="11" w:name="_Toc469851044"/>
      <w:r w:rsidRPr="00211E13">
        <w:rPr>
          <w:b/>
        </w:rPr>
        <w:lastRenderedPageBreak/>
        <w:t>4</w:t>
      </w:r>
      <w:r w:rsidR="00570CC6" w:rsidRPr="00211E13">
        <w:rPr>
          <w:b/>
        </w:rPr>
        <w:t>. Op welke manier wordt het systeem “SharePoint” binnen de rve’s</w:t>
      </w:r>
      <w:r w:rsidR="00B72088" w:rsidRPr="00211E13">
        <w:rPr>
          <w:b/>
        </w:rPr>
        <w:t>, Projectmanagementbureau, Ruimte en Duurzaamheid en informatievoorziening</w:t>
      </w:r>
      <w:r w:rsidR="00570CC6" w:rsidRPr="00211E13">
        <w:rPr>
          <w:b/>
        </w:rPr>
        <w:t xml:space="preserve"> van de gemeente Amsterdam gebruikt?</w:t>
      </w:r>
      <w:bookmarkEnd w:id="11"/>
      <w:r w:rsidR="00570CC6" w:rsidRPr="00211E13">
        <w:rPr>
          <w:b/>
        </w:rPr>
        <w:t xml:space="preserve"> </w:t>
      </w:r>
    </w:p>
    <w:p w14:paraId="506A8AE2" w14:textId="62FFA6A4" w:rsidR="00F616E2" w:rsidRDefault="0054782D" w:rsidP="00570CC6">
      <w:pPr>
        <w:pStyle w:val="Kop2"/>
      </w:pPr>
      <w:bookmarkStart w:id="12" w:name="_Toc469851045"/>
      <w:r>
        <w:t>4</w:t>
      </w:r>
      <w:r w:rsidR="0030712D">
        <w:t>.</w:t>
      </w:r>
      <w:r w:rsidR="00B72088">
        <w:t>1</w:t>
      </w:r>
      <w:r w:rsidR="00F616E2">
        <w:t xml:space="preserve"> Huidige Situatie</w:t>
      </w:r>
      <w:bookmarkEnd w:id="12"/>
    </w:p>
    <w:p w14:paraId="225ED153" w14:textId="77777777" w:rsidR="00F616E2" w:rsidRPr="00360AA4" w:rsidRDefault="00F616E2" w:rsidP="00F616E2">
      <w:pPr>
        <w:rPr>
          <w:rFonts w:asciiTheme="minorHAnsi" w:hAnsiTheme="minorHAnsi"/>
        </w:rPr>
      </w:pPr>
      <w:r w:rsidRPr="00360AA4">
        <w:rPr>
          <w:rFonts w:asciiTheme="minorHAnsi" w:hAnsiTheme="minorHAnsi"/>
        </w:rPr>
        <w:t>In de huidige situatie staat: wat SharePoint is, wat een DMS is en hoe SharePoint in de gemeente Amsterdam, rve Projectmanagementbureau en rve Ruimte en Duurzaamheid, wordt gebruikt.</w:t>
      </w:r>
    </w:p>
    <w:p w14:paraId="2A913319" w14:textId="77777777" w:rsidR="00F616E2" w:rsidRDefault="00F616E2" w:rsidP="00F616E2"/>
    <w:p w14:paraId="1F6206AC" w14:textId="5A4FD0D7" w:rsidR="00F616E2" w:rsidRDefault="0054782D" w:rsidP="00570CC6">
      <w:pPr>
        <w:pStyle w:val="Kop3"/>
      </w:pPr>
      <w:bookmarkStart w:id="13" w:name="_Toc469851046"/>
      <w:r>
        <w:t>4</w:t>
      </w:r>
      <w:r w:rsidR="002846E2">
        <w:t>.1</w:t>
      </w:r>
      <w:r w:rsidR="00B72088">
        <w:t>.1</w:t>
      </w:r>
      <w:r w:rsidR="00F616E2">
        <w:t xml:space="preserve"> SharePoint</w:t>
      </w:r>
      <w:bookmarkEnd w:id="13"/>
    </w:p>
    <w:p w14:paraId="011CCC7E" w14:textId="2B8D5525" w:rsidR="00926773" w:rsidRPr="00360AA4" w:rsidRDefault="00993D17" w:rsidP="00F616E2">
      <w:pPr>
        <w:rPr>
          <w:rFonts w:asciiTheme="minorHAnsi" w:hAnsiTheme="minorHAnsi"/>
        </w:rPr>
      </w:pPr>
      <w:r w:rsidRPr="00360AA4">
        <w:rPr>
          <w:rFonts w:asciiTheme="minorHAnsi" w:hAnsiTheme="minorHAnsi"/>
        </w:rPr>
        <w:t>SharePoint is een digitale werkomgeving voor het uitwisselen van informatie en samenwerken binnen een groep of organisatie. Alle project- en afdeling gebonden documenten worden in deze applicatie opge</w:t>
      </w:r>
      <w:r w:rsidR="00926773" w:rsidRPr="00360AA4">
        <w:rPr>
          <w:rFonts w:asciiTheme="minorHAnsi" w:hAnsiTheme="minorHAnsi"/>
        </w:rPr>
        <w:t>slagen en gedeeld met andere gebruikers. Bij SharePoint</w:t>
      </w:r>
      <w:r w:rsidR="005B6A13" w:rsidRPr="00360AA4">
        <w:rPr>
          <w:rFonts w:asciiTheme="minorHAnsi" w:hAnsiTheme="minorHAnsi"/>
        </w:rPr>
        <w:t xml:space="preserve"> binnen de gemeente Amsterdam</w:t>
      </w:r>
      <w:r w:rsidR="00926773" w:rsidRPr="00360AA4">
        <w:rPr>
          <w:rFonts w:asciiTheme="minorHAnsi" w:hAnsiTheme="minorHAnsi"/>
        </w:rPr>
        <w:t xml:space="preserve"> </w:t>
      </w:r>
      <w:r w:rsidR="00223773" w:rsidRPr="00360AA4">
        <w:rPr>
          <w:rFonts w:asciiTheme="minorHAnsi" w:hAnsiTheme="minorHAnsi"/>
        </w:rPr>
        <w:t>wordt</w:t>
      </w:r>
      <w:r w:rsidR="00926773" w:rsidRPr="00360AA4">
        <w:rPr>
          <w:rFonts w:asciiTheme="minorHAnsi" w:hAnsiTheme="minorHAnsi"/>
        </w:rPr>
        <w:t xml:space="preserve"> er geen gebruik gemaakt van een mappenstructuur. Documenten zijn te vinden op trefwoorden (metadata).</w:t>
      </w:r>
    </w:p>
    <w:p w14:paraId="78BDFA43" w14:textId="77777777" w:rsidR="00926773" w:rsidRPr="00360AA4" w:rsidRDefault="00926773" w:rsidP="00F616E2">
      <w:pPr>
        <w:rPr>
          <w:rFonts w:asciiTheme="minorHAnsi" w:hAnsiTheme="minorHAnsi"/>
        </w:rPr>
      </w:pPr>
    </w:p>
    <w:p w14:paraId="5521A395" w14:textId="75602139" w:rsidR="00AD652C" w:rsidRPr="00360AA4" w:rsidRDefault="00926773" w:rsidP="00AD652C">
      <w:pPr>
        <w:rPr>
          <w:rFonts w:asciiTheme="minorHAnsi" w:hAnsiTheme="minorHAnsi"/>
        </w:rPr>
      </w:pPr>
      <w:r w:rsidRPr="00360AA4">
        <w:rPr>
          <w:rFonts w:asciiTheme="minorHAnsi" w:hAnsiTheme="minorHAnsi"/>
        </w:rPr>
        <w:t>De SharePoint omgeving is te benaderen via een webapplicatie of internet. Als SharePoint geopend wordt dan is de startpagina met een overzicht van ‘Mijn Projecten</w:t>
      </w:r>
      <w:r w:rsidR="00C8454A" w:rsidRPr="00360AA4">
        <w:rPr>
          <w:rFonts w:asciiTheme="minorHAnsi" w:hAnsiTheme="minorHAnsi"/>
        </w:rPr>
        <w:t>’ te</w:t>
      </w:r>
      <w:r w:rsidRPr="00360AA4">
        <w:rPr>
          <w:rFonts w:asciiTheme="minorHAnsi" w:hAnsiTheme="minorHAnsi"/>
        </w:rPr>
        <w:t xml:space="preserve"> zien. Dit zijn alle Amsterdamse digitale Werkomgevingen (ADW) </w:t>
      </w:r>
      <w:r w:rsidR="00C8454A" w:rsidRPr="00360AA4">
        <w:rPr>
          <w:rFonts w:asciiTheme="minorHAnsi" w:hAnsiTheme="minorHAnsi"/>
        </w:rPr>
        <w:t>(projecten-, staf- of teamsites) op SharePoint waar je</w:t>
      </w:r>
      <w:r w:rsidR="00F4354A" w:rsidRPr="00360AA4">
        <w:rPr>
          <w:rFonts w:asciiTheme="minorHAnsi" w:hAnsiTheme="minorHAnsi"/>
        </w:rPr>
        <w:t xml:space="preserve"> lid van bent. Elk icoon/afbeelding</w:t>
      </w:r>
      <w:r w:rsidR="00C8454A" w:rsidRPr="00360AA4">
        <w:rPr>
          <w:rFonts w:asciiTheme="minorHAnsi" w:hAnsiTheme="minorHAnsi"/>
        </w:rPr>
        <w:t xml:space="preserve"> die je in het overzicht ziet, stelt een werkomgeving voor</w:t>
      </w:r>
      <w:r w:rsidR="00BF780F" w:rsidRPr="00360AA4">
        <w:rPr>
          <w:rFonts w:asciiTheme="minorHAnsi" w:hAnsiTheme="minorHAnsi"/>
        </w:rPr>
        <w:t xml:space="preserve"> </w:t>
      </w:r>
      <w:sdt>
        <w:sdtPr>
          <w:rPr>
            <w:rFonts w:asciiTheme="minorHAnsi" w:hAnsiTheme="minorHAnsi"/>
            <w:i/>
            <w:color w:val="000000" w:themeColor="text1"/>
          </w:rPr>
          <w:id w:val="-667858379"/>
          <w:citation/>
        </w:sdtPr>
        <w:sdtContent>
          <w:r w:rsidR="00BF780F" w:rsidRPr="00360AA4">
            <w:rPr>
              <w:rFonts w:asciiTheme="minorHAnsi" w:hAnsiTheme="minorHAnsi"/>
              <w:i/>
              <w:color w:val="000000" w:themeColor="text1"/>
            </w:rPr>
            <w:fldChar w:fldCharType="begin"/>
          </w:r>
          <w:r w:rsidR="006E657B" w:rsidRPr="00360AA4">
            <w:rPr>
              <w:rFonts w:asciiTheme="minorHAnsi" w:hAnsiTheme="minorHAnsi"/>
              <w:i/>
              <w:color w:val="000000" w:themeColor="text1"/>
            </w:rPr>
            <w:instrText xml:space="preserve">CITATION Aguzd \l 1043 </w:instrText>
          </w:r>
          <w:r w:rsidR="00BF780F" w:rsidRPr="00360AA4">
            <w:rPr>
              <w:rFonts w:asciiTheme="minorHAnsi" w:hAnsiTheme="minorHAnsi"/>
              <w:i/>
              <w:color w:val="000000" w:themeColor="text1"/>
            </w:rPr>
            <w:fldChar w:fldCharType="separate"/>
          </w:r>
          <w:r w:rsidR="006E657B" w:rsidRPr="00360AA4">
            <w:rPr>
              <w:rFonts w:asciiTheme="minorHAnsi" w:hAnsiTheme="minorHAnsi"/>
              <w:noProof/>
              <w:color w:val="000000" w:themeColor="text1"/>
            </w:rPr>
            <w:t>(Jonkers, 2016)</w:t>
          </w:r>
          <w:r w:rsidR="00BF780F" w:rsidRPr="00360AA4">
            <w:rPr>
              <w:rFonts w:asciiTheme="minorHAnsi" w:hAnsiTheme="minorHAnsi"/>
              <w:i/>
              <w:color w:val="000000" w:themeColor="text1"/>
            </w:rPr>
            <w:fldChar w:fldCharType="end"/>
          </w:r>
        </w:sdtContent>
      </w:sdt>
      <w:r w:rsidR="00C8454A" w:rsidRPr="00360AA4">
        <w:rPr>
          <w:rFonts w:asciiTheme="minorHAnsi" w:hAnsiTheme="minorHAnsi"/>
        </w:rPr>
        <w:t>.</w:t>
      </w:r>
      <w:r w:rsidR="00F4354A" w:rsidRPr="00360AA4">
        <w:rPr>
          <w:rFonts w:asciiTheme="minorHAnsi" w:hAnsiTheme="minorHAnsi"/>
        </w:rPr>
        <w:t xml:space="preserve"> </w:t>
      </w:r>
    </w:p>
    <w:p w14:paraId="7ABA8080" w14:textId="77777777" w:rsidR="00AD652C" w:rsidRDefault="00AD652C" w:rsidP="00AD652C"/>
    <w:p w14:paraId="3F48DDC8" w14:textId="76263FBB" w:rsidR="00F616E2" w:rsidRDefault="0054782D" w:rsidP="00AD652C">
      <w:pPr>
        <w:pStyle w:val="Kop3"/>
      </w:pPr>
      <w:bookmarkStart w:id="14" w:name="_Toc469851047"/>
      <w:r>
        <w:t>4</w:t>
      </w:r>
      <w:r w:rsidR="002846E2">
        <w:t>.</w:t>
      </w:r>
      <w:r w:rsidR="00B72088">
        <w:t>1.2</w:t>
      </w:r>
      <w:r w:rsidR="00F616E2">
        <w:t xml:space="preserve"> Gebruik van SharePoint</w:t>
      </w:r>
      <w:bookmarkEnd w:id="14"/>
    </w:p>
    <w:p w14:paraId="697122B0" w14:textId="77777777" w:rsidR="00F616E2" w:rsidRPr="00360AA4" w:rsidRDefault="00F616E2" w:rsidP="00F616E2">
      <w:pPr>
        <w:rPr>
          <w:rFonts w:asciiTheme="minorHAnsi" w:hAnsiTheme="minorHAnsi"/>
        </w:rPr>
      </w:pPr>
      <w:r w:rsidRPr="00360AA4">
        <w:rPr>
          <w:rFonts w:asciiTheme="minorHAnsi" w:hAnsiTheme="minorHAnsi"/>
        </w:rPr>
        <w:t xml:space="preserve">Binnen de gemeente Amsterdam, rve projectmanagementbureau (PMB), rve Ruimte en Economie wordt er gebruik gemaakt van SharePoint. Hierbij gebruiken de medewerkers SharePoint als een digitale werkomgeving waar ze hun documenten kunnen opslaan (DMS). </w:t>
      </w:r>
    </w:p>
    <w:p w14:paraId="344C9C65" w14:textId="77777777" w:rsidR="00F616E2" w:rsidRPr="00360AA4" w:rsidRDefault="00F616E2" w:rsidP="00F616E2">
      <w:pPr>
        <w:rPr>
          <w:rFonts w:asciiTheme="minorHAnsi" w:hAnsiTheme="minorHAnsi"/>
        </w:rPr>
      </w:pPr>
    </w:p>
    <w:p w14:paraId="7A189C17" w14:textId="4BA321E6" w:rsidR="00F616E2" w:rsidRPr="00360AA4" w:rsidRDefault="00F616E2" w:rsidP="00F616E2">
      <w:pPr>
        <w:rPr>
          <w:rFonts w:asciiTheme="minorHAnsi" w:hAnsiTheme="minorHAnsi"/>
        </w:rPr>
      </w:pPr>
      <w:r w:rsidRPr="00360AA4">
        <w:rPr>
          <w:rFonts w:asciiTheme="minorHAnsi" w:hAnsiTheme="minorHAnsi"/>
        </w:rPr>
        <w:t>De medewerkers werken in projecten. Elke project bestaat uit een projecttrekker en leden. Ieder lid van het project kan documenten toevoegen, wijzigen en archiveren. Uiteindelijk is de projecttrekker verantwoordelijk voor zijn of haar project.</w:t>
      </w:r>
    </w:p>
    <w:p w14:paraId="1D29108C" w14:textId="77777777" w:rsidR="00F616E2" w:rsidRPr="00360AA4" w:rsidRDefault="00F616E2" w:rsidP="00F616E2">
      <w:pPr>
        <w:rPr>
          <w:rFonts w:asciiTheme="minorHAnsi" w:hAnsiTheme="minorHAnsi"/>
        </w:rPr>
      </w:pPr>
    </w:p>
    <w:p w14:paraId="4B6C9DCE" w14:textId="73B5BF7F" w:rsidR="00F616E2" w:rsidRPr="00360AA4" w:rsidRDefault="00F616E2" w:rsidP="00F616E2">
      <w:pPr>
        <w:rPr>
          <w:rFonts w:asciiTheme="minorHAnsi" w:hAnsiTheme="minorHAnsi"/>
        </w:rPr>
      </w:pPr>
      <w:r w:rsidRPr="00360AA4">
        <w:rPr>
          <w:rFonts w:asciiTheme="minorHAnsi" w:hAnsiTheme="minorHAnsi"/>
        </w:rPr>
        <w:t xml:space="preserve">De afdeling informatievoorziening van het cluster Ruimte en Economie binnen de gemeente Amsterdam, heeft een plug-in “Harmon.ie” in Outlook ingevoerd. Hierbij kunnen de medewerkers de documenten, opslaan en versturen uit het systeem SharePoint. </w:t>
      </w:r>
    </w:p>
    <w:p w14:paraId="20EEC499" w14:textId="77777777" w:rsidR="00F616E2" w:rsidRPr="00360AA4" w:rsidRDefault="00F616E2" w:rsidP="00F616E2">
      <w:pPr>
        <w:rPr>
          <w:rFonts w:asciiTheme="minorHAnsi" w:hAnsiTheme="minorHAnsi"/>
        </w:rPr>
      </w:pPr>
    </w:p>
    <w:p w14:paraId="405D63E4" w14:textId="6BF22CAA" w:rsidR="00F616E2" w:rsidRPr="00360AA4" w:rsidRDefault="00F616E2" w:rsidP="00F616E2">
      <w:pPr>
        <w:rPr>
          <w:rFonts w:asciiTheme="minorHAnsi" w:hAnsiTheme="minorHAnsi"/>
        </w:rPr>
      </w:pPr>
      <w:r w:rsidRPr="00360AA4">
        <w:rPr>
          <w:rFonts w:asciiTheme="minorHAnsi" w:hAnsiTheme="minorHAnsi"/>
        </w:rPr>
        <w:t>Harmon.ie is een unieke plug-in. Het zorgt ervoor dat je een volledige integratie hebt met SharePoint en mailomgeving (incl. de volledige mappenstructuur). Zo kun je bestanden slepen en neerzetten. Ook heb je ongelimiteerde opslag zodat bestanden geen ruimte innemen op je lokale computer. De uitgebreide meta-datering wordt dankzij harmon.ie ook de zoekfunctionaliteit van je SharePointplatform een stuk verbeterd.</w:t>
      </w:r>
      <w:r w:rsidR="006E657B" w:rsidRPr="00360AA4">
        <w:rPr>
          <w:rFonts w:asciiTheme="minorHAnsi" w:hAnsiTheme="minorHAnsi"/>
        </w:rPr>
        <w:t xml:space="preserve"> </w:t>
      </w:r>
      <w:sdt>
        <w:sdtPr>
          <w:rPr>
            <w:rFonts w:asciiTheme="minorHAnsi" w:hAnsiTheme="minorHAnsi"/>
            <w:sz w:val="22"/>
          </w:rPr>
          <w:id w:val="1423144378"/>
          <w:citation/>
        </w:sdtPr>
        <w:sdtContent>
          <w:r w:rsidRPr="00360AA4">
            <w:rPr>
              <w:rFonts w:asciiTheme="minorHAnsi" w:hAnsiTheme="minorHAnsi"/>
              <w:sz w:val="22"/>
            </w:rPr>
            <w:fldChar w:fldCharType="begin"/>
          </w:r>
          <w:r w:rsidRPr="00360AA4">
            <w:rPr>
              <w:rFonts w:asciiTheme="minorHAnsi" w:hAnsiTheme="minorHAnsi"/>
              <w:sz w:val="22"/>
            </w:rPr>
            <w:instrText xml:space="preserve"> CITATION Harzd \l 1043 </w:instrText>
          </w:r>
          <w:r w:rsidRPr="00360AA4">
            <w:rPr>
              <w:rFonts w:asciiTheme="minorHAnsi" w:hAnsiTheme="minorHAnsi"/>
              <w:sz w:val="22"/>
            </w:rPr>
            <w:fldChar w:fldCharType="separate"/>
          </w:r>
          <w:r w:rsidRPr="00360AA4">
            <w:rPr>
              <w:rFonts w:asciiTheme="minorHAnsi" w:hAnsiTheme="minorHAnsi"/>
              <w:noProof/>
              <w:sz w:val="22"/>
            </w:rPr>
            <w:t>(Harmon.ie, z.d.)</w:t>
          </w:r>
          <w:r w:rsidRPr="00360AA4">
            <w:rPr>
              <w:rFonts w:asciiTheme="minorHAnsi" w:hAnsiTheme="minorHAnsi"/>
              <w:sz w:val="22"/>
            </w:rPr>
            <w:fldChar w:fldCharType="end"/>
          </w:r>
        </w:sdtContent>
      </w:sdt>
    </w:p>
    <w:p w14:paraId="59CDEE54" w14:textId="77777777" w:rsidR="00F616E2" w:rsidRDefault="00F616E2" w:rsidP="00F616E2"/>
    <w:p w14:paraId="4C3CF7D0" w14:textId="77777777" w:rsidR="00F616E2" w:rsidRDefault="00F616E2" w:rsidP="00F616E2"/>
    <w:p w14:paraId="4B66EC72" w14:textId="77777777" w:rsidR="00AD652C" w:rsidRDefault="00AD652C" w:rsidP="00B72088">
      <w:pPr>
        <w:pStyle w:val="Kop3"/>
        <w:sectPr w:rsidR="00AD652C" w:rsidSect="0043190A">
          <w:headerReference w:type="even" r:id="rId24"/>
          <w:headerReference w:type="default" r:id="rId25"/>
          <w:footerReference w:type="default" r:id="rId26"/>
          <w:headerReference w:type="first" r:id="rId27"/>
          <w:pgSz w:w="11900" w:h="16840"/>
          <w:pgMar w:top="1417" w:right="1417" w:bottom="1417" w:left="1417" w:header="708" w:footer="708" w:gutter="0"/>
          <w:cols w:space="708"/>
          <w:docGrid w:linePitch="360"/>
        </w:sectPr>
      </w:pPr>
    </w:p>
    <w:p w14:paraId="59FBC499" w14:textId="2939F632" w:rsidR="00F616E2" w:rsidRDefault="0054782D" w:rsidP="00B72088">
      <w:pPr>
        <w:pStyle w:val="Kop3"/>
      </w:pPr>
      <w:bookmarkStart w:id="15" w:name="_Toc469851048"/>
      <w:r>
        <w:lastRenderedPageBreak/>
        <w:t>4</w:t>
      </w:r>
      <w:r w:rsidR="002846E2">
        <w:t>.</w:t>
      </w:r>
      <w:r w:rsidR="00B72088">
        <w:t>1.3</w:t>
      </w:r>
      <w:r w:rsidR="00A642D5">
        <w:t xml:space="preserve"> </w:t>
      </w:r>
      <w:r w:rsidR="00F616E2" w:rsidRPr="007735AD">
        <w:t>De rol van informatiebeheerder en functionele beheerder</w:t>
      </w:r>
      <w:bookmarkEnd w:id="15"/>
    </w:p>
    <w:p w14:paraId="2AB1F9D9" w14:textId="2D8EE661" w:rsidR="00F616E2" w:rsidRPr="00360AA4" w:rsidRDefault="00F616E2" w:rsidP="00F616E2">
      <w:pPr>
        <w:rPr>
          <w:rFonts w:asciiTheme="minorHAnsi" w:hAnsiTheme="minorHAnsi"/>
        </w:rPr>
      </w:pPr>
      <w:r w:rsidRPr="00360AA4">
        <w:rPr>
          <w:rFonts w:asciiTheme="minorHAnsi" w:hAnsiTheme="minorHAnsi"/>
        </w:rPr>
        <w:t>De informatiebeheerde</w:t>
      </w:r>
      <w:r w:rsidR="000B5F99" w:rsidRPr="00360AA4">
        <w:rPr>
          <w:rFonts w:asciiTheme="minorHAnsi" w:hAnsiTheme="minorHAnsi"/>
        </w:rPr>
        <w:t>r en functionele beheerder zorgen</w:t>
      </w:r>
      <w:r w:rsidRPr="00360AA4">
        <w:rPr>
          <w:rFonts w:asciiTheme="minorHAnsi" w:hAnsiTheme="minorHAnsi"/>
        </w:rPr>
        <w:t xml:space="preserve"> ervoor dat de medewerkers van de gemeente Amsterdam de werkomgeving van SharePoint omgeving begrijpen. Dit wordt met behulp van cursussen gedaan. Alle medewerkers van de rve</w:t>
      </w:r>
      <w:r w:rsidR="000B5F99" w:rsidRPr="00360AA4">
        <w:rPr>
          <w:rFonts w:asciiTheme="minorHAnsi" w:hAnsiTheme="minorHAnsi"/>
        </w:rPr>
        <w:t>’s</w:t>
      </w:r>
      <w:r w:rsidRPr="00360AA4">
        <w:rPr>
          <w:rFonts w:asciiTheme="minorHAnsi" w:hAnsiTheme="minorHAnsi"/>
        </w:rPr>
        <w:t xml:space="preserve"> </w:t>
      </w:r>
      <w:r w:rsidR="000B5F99" w:rsidRPr="00360AA4">
        <w:rPr>
          <w:rFonts w:asciiTheme="minorHAnsi" w:hAnsiTheme="minorHAnsi"/>
        </w:rPr>
        <w:t xml:space="preserve">R&amp;D en PMB </w:t>
      </w:r>
      <w:r w:rsidRPr="00360AA4">
        <w:rPr>
          <w:rFonts w:asciiTheme="minorHAnsi" w:hAnsiTheme="minorHAnsi"/>
        </w:rPr>
        <w:t xml:space="preserve">hebben een cursus gekregen. De cursus wordt nog steeds door de informatiebeheerders en functionele beheerders gegeven </w:t>
      </w:r>
      <w:r w:rsidR="000B5F99" w:rsidRPr="00360AA4">
        <w:rPr>
          <w:rFonts w:asciiTheme="minorHAnsi" w:hAnsiTheme="minorHAnsi"/>
        </w:rPr>
        <w:t>aan nieuwe medewerkers.</w:t>
      </w:r>
    </w:p>
    <w:p w14:paraId="08CAD2A0" w14:textId="77777777" w:rsidR="00F616E2" w:rsidRPr="00360AA4" w:rsidRDefault="00F616E2" w:rsidP="00F616E2">
      <w:pPr>
        <w:rPr>
          <w:rFonts w:asciiTheme="minorHAnsi" w:hAnsiTheme="minorHAnsi"/>
        </w:rPr>
      </w:pPr>
    </w:p>
    <w:p w14:paraId="649A6F41" w14:textId="1DCDF09D" w:rsidR="006E657B" w:rsidRPr="00360AA4" w:rsidRDefault="00F616E2" w:rsidP="006E657B">
      <w:pPr>
        <w:rPr>
          <w:rFonts w:asciiTheme="minorHAnsi" w:hAnsiTheme="minorHAnsi"/>
        </w:rPr>
      </w:pPr>
      <w:r w:rsidRPr="00360AA4">
        <w:rPr>
          <w:rFonts w:asciiTheme="minorHAnsi" w:hAnsiTheme="minorHAnsi"/>
        </w:rPr>
        <w:t xml:space="preserve">De informatiebeheerder en functionele beheerder adviseren samen de projecttrekker, projectleden en directie over SharePoint. Hierbij wordt er </w:t>
      </w:r>
      <w:r w:rsidR="00461B14" w:rsidRPr="00360AA4">
        <w:rPr>
          <w:rFonts w:asciiTheme="minorHAnsi" w:hAnsiTheme="minorHAnsi"/>
        </w:rPr>
        <w:t xml:space="preserve">gekeken of medewerkers van </w:t>
      </w:r>
      <w:r w:rsidRPr="00360AA4">
        <w:rPr>
          <w:rFonts w:asciiTheme="minorHAnsi" w:hAnsiTheme="minorHAnsi"/>
        </w:rPr>
        <w:t>de documenten goed hebben opgeslagen met de juiste metadata, de juiste filters en de juiste bestandsnamen.</w:t>
      </w:r>
      <w:r w:rsidR="006E657B" w:rsidRPr="00360AA4">
        <w:rPr>
          <w:rFonts w:asciiTheme="minorHAnsi" w:hAnsiTheme="minorHAnsi"/>
        </w:rPr>
        <w:t xml:space="preserve"> </w:t>
      </w:r>
      <w:sdt>
        <w:sdtPr>
          <w:rPr>
            <w:rFonts w:asciiTheme="minorHAnsi" w:hAnsiTheme="minorHAnsi"/>
          </w:rPr>
          <w:id w:val="-2042513164"/>
          <w:citation/>
        </w:sdtPr>
        <w:sdtContent>
          <w:r w:rsidR="006E657B" w:rsidRPr="00360AA4">
            <w:rPr>
              <w:rFonts w:asciiTheme="minorHAnsi" w:hAnsiTheme="minorHAnsi"/>
            </w:rPr>
            <w:fldChar w:fldCharType="begin"/>
          </w:r>
          <w:r w:rsidR="006E657B" w:rsidRPr="00360AA4">
            <w:rPr>
              <w:rFonts w:asciiTheme="minorHAnsi" w:hAnsiTheme="minorHAnsi"/>
            </w:rPr>
            <w:instrText xml:space="preserve">CITATION Gemzd3 \l 1043 </w:instrText>
          </w:r>
          <w:r w:rsidR="006E657B" w:rsidRPr="00360AA4">
            <w:rPr>
              <w:rFonts w:asciiTheme="minorHAnsi" w:hAnsiTheme="minorHAnsi"/>
            </w:rPr>
            <w:fldChar w:fldCharType="separate"/>
          </w:r>
          <w:r w:rsidR="006E657B" w:rsidRPr="00360AA4">
            <w:rPr>
              <w:rFonts w:asciiTheme="minorHAnsi" w:hAnsiTheme="minorHAnsi"/>
              <w:noProof/>
            </w:rPr>
            <w:t>(Gemeente Amsterdam, z.d.)</w:t>
          </w:r>
          <w:r w:rsidR="006E657B" w:rsidRPr="00360AA4">
            <w:rPr>
              <w:rFonts w:asciiTheme="minorHAnsi" w:hAnsiTheme="minorHAnsi"/>
            </w:rPr>
            <w:fldChar w:fldCharType="end"/>
          </w:r>
        </w:sdtContent>
      </w:sdt>
    </w:p>
    <w:p w14:paraId="4689AA94" w14:textId="6DDFF0AB" w:rsidR="00AD652C" w:rsidRDefault="00AD652C" w:rsidP="006E657B"/>
    <w:p w14:paraId="50195B1F" w14:textId="26D2765E" w:rsidR="0097572E" w:rsidRDefault="0054782D" w:rsidP="00B72088">
      <w:pPr>
        <w:pStyle w:val="Kop3"/>
      </w:pPr>
      <w:bookmarkStart w:id="16" w:name="_Toc469851049"/>
      <w:r>
        <w:t>4</w:t>
      </w:r>
      <w:r w:rsidR="002846E2">
        <w:t>.</w:t>
      </w:r>
      <w:r w:rsidR="00B72088">
        <w:t>1.4</w:t>
      </w:r>
      <w:r w:rsidR="0097572E">
        <w:t xml:space="preserve"> Beperkingen van het huidige SharePoint omgeving</w:t>
      </w:r>
      <w:bookmarkEnd w:id="16"/>
    </w:p>
    <w:p w14:paraId="77C98AF3" w14:textId="77777777" w:rsidR="00494C05" w:rsidRPr="00360AA4" w:rsidRDefault="0097572E" w:rsidP="00494C05">
      <w:pPr>
        <w:rPr>
          <w:rFonts w:asciiTheme="minorHAnsi" w:hAnsiTheme="minorHAnsi"/>
        </w:rPr>
      </w:pPr>
      <w:r w:rsidRPr="00360AA4">
        <w:rPr>
          <w:rFonts w:asciiTheme="minorHAnsi" w:hAnsiTheme="minorHAnsi"/>
        </w:rPr>
        <w:t xml:space="preserve">In het huidige systeem van SharePoint is het niet mogelijk om documenten welke zijn gemaakt snel en eenvoudig om te converteren naar PDF/A-formaten. Het is nu nodig om elk document apart te openen en deze te exporteren. </w:t>
      </w:r>
    </w:p>
    <w:p w14:paraId="09E4928D" w14:textId="77777777" w:rsidR="0097572E" w:rsidRPr="00360AA4" w:rsidRDefault="0097572E" w:rsidP="00494C05">
      <w:pPr>
        <w:rPr>
          <w:rFonts w:asciiTheme="minorHAnsi" w:hAnsiTheme="minorHAnsi"/>
        </w:rPr>
      </w:pPr>
    </w:p>
    <w:p w14:paraId="20D6F1E2" w14:textId="77777777" w:rsidR="00A56EF9" w:rsidRPr="00360AA4" w:rsidRDefault="0097572E" w:rsidP="00494C05">
      <w:pPr>
        <w:rPr>
          <w:rFonts w:asciiTheme="minorHAnsi" w:hAnsiTheme="minorHAnsi"/>
        </w:rPr>
      </w:pPr>
      <w:r w:rsidRPr="00360AA4">
        <w:rPr>
          <w:rFonts w:asciiTheme="minorHAnsi" w:hAnsiTheme="minorHAnsi"/>
        </w:rPr>
        <w:t xml:space="preserve">Eenmaal een document geëxporteerd </w:t>
      </w:r>
      <w:r w:rsidR="00124896" w:rsidRPr="00360AA4">
        <w:rPr>
          <w:rFonts w:asciiTheme="minorHAnsi" w:hAnsiTheme="minorHAnsi"/>
        </w:rPr>
        <w:t>is het van belang om de metatags eraan toe te voegen. Metadata zijn gegevens over de documenten die in SharePoint worden geüpload. Aan de hand van metadata is kun je documenten sorteren en eenvoudig terugvinden.</w:t>
      </w:r>
    </w:p>
    <w:p w14:paraId="710A2997" w14:textId="6CE1A2AF" w:rsidR="008C709B" w:rsidRPr="00360AA4" w:rsidRDefault="00FA6698" w:rsidP="00494C05">
      <w:pPr>
        <w:rPr>
          <w:rFonts w:asciiTheme="minorHAnsi" w:hAnsiTheme="minorHAnsi"/>
        </w:rPr>
      </w:pPr>
      <w:r w:rsidRPr="00360AA4">
        <w:rPr>
          <w:rFonts w:asciiTheme="minorHAnsi" w:hAnsiTheme="minorHAnsi"/>
          <w:noProof/>
        </w:rPr>
        <w:drawing>
          <wp:anchor distT="0" distB="0" distL="114300" distR="114300" simplePos="0" relativeHeight="251667456" behindDoc="0" locked="0" layoutInCell="1" allowOverlap="1" wp14:anchorId="391ED41A" wp14:editId="37DF6ADB">
            <wp:simplePos x="0" y="0"/>
            <wp:positionH relativeFrom="column">
              <wp:posOffset>2469515</wp:posOffset>
            </wp:positionH>
            <wp:positionV relativeFrom="paragraph">
              <wp:posOffset>152400</wp:posOffset>
            </wp:positionV>
            <wp:extent cx="3536315" cy="4168140"/>
            <wp:effectExtent l="0" t="0" r="0" b="0"/>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tadata.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536315" cy="4168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EA726E" w14:textId="6F24ABD9" w:rsidR="00A56EF9" w:rsidRPr="00360AA4" w:rsidRDefault="00B5126C" w:rsidP="00494C05">
      <w:pPr>
        <w:rPr>
          <w:rFonts w:asciiTheme="minorHAnsi" w:hAnsiTheme="minorHAnsi"/>
        </w:rPr>
      </w:pPr>
      <w:r w:rsidRPr="00360AA4">
        <w:rPr>
          <w:rFonts w:asciiTheme="minorHAnsi" w:hAnsiTheme="minorHAnsi"/>
        </w:rPr>
        <w:t>In de afbeelding hiernaast is te zien welke velden verplicht zijn</w:t>
      </w:r>
      <w:r w:rsidR="003F2CD8" w:rsidRPr="00360AA4">
        <w:rPr>
          <w:rFonts w:asciiTheme="minorHAnsi" w:hAnsiTheme="minorHAnsi"/>
        </w:rPr>
        <w:t xml:space="preserve"> om in te vullen. De verplichte</w:t>
      </w:r>
      <w:r w:rsidRPr="00360AA4">
        <w:rPr>
          <w:rFonts w:asciiTheme="minorHAnsi" w:hAnsiTheme="minorHAnsi"/>
        </w:rPr>
        <w:t xml:space="preserve"> velden worden </w:t>
      </w:r>
      <w:r w:rsidR="003F2CD8" w:rsidRPr="00360AA4">
        <w:rPr>
          <w:rFonts w:asciiTheme="minorHAnsi" w:hAnsiTheme="minorHAnsi"/>
        </w:rPr>
        <w:t xml:space="preserve">met een klein rood sterretje aangegeven. </w:t>
      </w:r>
      <w:r w:rsidR="008C709B" w:rsidRPr="00360AA4">
        <w:rPr>
          <w:rFonts w:asciiTheme="minorHAnsi" w:hAnsiTheme="minorHAnsi"/>
        </w:rPr>
        <w:t xml:space="preserve">De naam en categorie van een bestand zijn altijd verplicht. Dit is te zien aan de rode sterretjes die ernaast staan. Het is echter aanbevolen om deze velden zo volledig mogelijk in te vullen. Hoe meer gegevens erin staan hoe makkelijk en eenvoudiger een bestand gevonden kan worden in het systeem. </w:t>
      </w:r>
    </w:p>
    <w:p w14:paraId="1634A115" w14:textId="77777777" w:rsidR="008C709B" w:rsidRPr="00360AA4" w:rsidRDefault="008C709B" w:rsidP="00494C05">
      <w:pPr>
        <w:rPr>
          <w:rFonts w:asciiTheme="minorHAnsi" w:hAnsiTheme="minorHAnsi"/>
        </w:rPr>
      </w:pPr>
    </w:p>
    <w:p w14:paraId="7C14622A" w14:textId="79215E4C" w:rsidR="008C709B" w:rsidRDefault="008C709B" w:rsidP="00494C05">
      <w:r w:rsidRPr="00360AA4">
        <w:rPr>
          <w:rFonts w:asciiTheme="minorHAnsi" w:hAnsiTheme="minorHAnsi"/>
        </w:rPr>
        <w:t>Deze stap kost veel tijd het is dus handig om de met</w:t>
      </w:r>
      <w:r w:rsidR="00A06337" w:rsidRPr="00360AA4">
        <w:rPr>
          <w:rFonts w:asciiTheme="minorHAnsi" w:hAnsiTheme="minorHAnsi"/>
        </w:rPr>
        <w:t xml:space="preserve">adata van een document mee te kopiëren als je het converteert naar een </w:t>
      </w:r>
      <w:r w:rsidR="00C731EA" w:rsidRPr="00360AA4">
        <w:rPr>
          <w:rFonts w:asciiTheme="minorHAnsi" w:hAnsiTheme="minorHAnsi"/>
        </w:rPr>
        <w:t>Pdf/a-formaat</w:t>
      </w:r>
      <w:r w:rsidR="00A06337" w:rsidRPr="00360AA4">
        <w:rPr>
          <w:rFonts w:asciiTheme="minorHAnsi" w:hAnsiTheme="minorHAnsi"/>
        </w:rPr>
        <w:t xml:space="preserve">. </w:t>
      </w:r>
      <w:r w:rsidR="00A06337">
        <w:t xml:space="preserve"> </w:t>
      </w:r>
    </w:p>
    <w:p w14:paraId="3506E6A9" w14:textId="58D8451A" w:rsidR="008C709B" w:rsidRDefault="008C709B" w:rsidP="008C709B"/>
    <w:p w14:paraId="0FFEB923" w14:textId="7B28E174" w:rsidR="00205DEB" w:rsidRDefault="00205DEB" w:rsidP="00205DEB">
      <w:pPr>
        <w:rPr>
          <w:ins w:id="17" w:author="Yusuf Deniz" w:date="2016-12-15T10:04:00Z"/>
        </w:rPr>
      </w:pPr>
      <w:r>
        <w:rPr>
          <w:noProof/>
        </w:rPr>
        <mc:AlternateContent>
          <mc:Choice Requires="wps">
            <w:drawing>
              <wp:anchor distT="0" distB="0" distL="114300" distR="114300" simplePos="0" relativeHeight="251668480" behindDoc="0" locked="0" layoutInCell="1" allowOverlap="1" wp14:anchorId="357A0E09" wp14:editId="7817CACC">
                <wp:simplePos x="0" y="0"/>
                <wp:positionH relativeFrom="column">
                  <wp:posOffset>2472055</wp:posOffset>
                </wp:positionH>
                <wp:positionV relativeFrom="paragraph">
                  <wp:posOffset>480170</wp:posOffset>
                </wp:positionV>
                <wp:extent cx="3577590" cy="456565"/>
                <wp:effectExtent l="0" t="0" r="0" b="635"/>
                <wp:wrapSquare wrapText="bothSides"/>
                <wp:docPr id="6" name="Tekstvak 6"/>
                <wp:cNvGraphicFramePr/>
                <a:graphic xmlns:a="http://schemas.openxmlformats.org/drawingml/2006/main">
                  <a:graphicData uri="http://schemas.microsoft.com/office/word/2010/wordprocessingShape">
                    <wps:wsp>
                      <wps:cNvSpPr txBox="1"/>
                      <wps:spPr>
                        <a:xfrm>
                          <a:off x="0" y="0"/>
                          <a:ext cx="3577590" cy="456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9B4C29" w14:textId="18BDA66C" w:rsidR="00AB4CB2" w:rsidRPr="00360AA4" w:rsidRDefault="00AB4CB2">
                            <w:pPr>
                              <w:rPr>
                                <w:rFonts w:asciiTheme="minorHAnsi" w:hAnsiTheme="minorHAnsi"/>
                                <w:i/>
                                <w:sz w:val="20"/>
                              </w:rPr>
                            </w:pPr>
                            <w:r w:rsidRPr="00360AA4">
                              <w:rPr>
                                <w:rFonts w:asciiTheme="minorHAnsi" w:hAnsiTheme="minorHAnsi"/>
                                <w:i/>
                                <w:sz w:val="20"/>
                              </w:rPr>
                              <w:t>Figuur 1: Metagegevens van een document aanpassen. Afbeelding afkomstig van SharePoint (ADW)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0E09" id="Tekstvak 6" o:spid="_x0000_s1027" type="#_x0000_t202" style="position:absolute;margin-left:194.65pt;margin-top:37.8pt;width:281.7pt;height:35.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" filled="f" stroked="f">
                <v:textbox>
                  <w:txbxContent>
                    <w:p w14:paraId="2A9B4C29" w14:textId="18BDA66C" w:rsidR="00AB4CB2" w:rsidRPr="00360AA4" w:rsidRDefault="00AB4CB2">
                      <w:pPr>
                        <w:rPr>
                          <w:rFonts w:asciiTheme="minorHAnsi" w:hAnsiTheme="minorHAnsi"/>
                          <w:i/>
                          <w:sz w:val="20"/>
                        </w:rPr>
                      </w:pPr>
                      <w:r w:rsidRPr="00360AA4">
                        <w:rPr>
                          <w:rFonts w:asciiTheme="minorHAnsi" w:hAnsiTheme="minorHAnsi"/>
                          <w:i/>
                          <w:sz w:val="20"/>
                        </w:rPr>
                        <w:t>Figuur 1: Metagegevens van een document aanpassen. Afbeelding afkomstig van SharePoint (ADW)</w:t>
                      </w:r>
                    </w:p>
                  </w:txbxContent>
                </v:textbox>
                <w10:wrap type="square"/>
              </v:shape>
            </w:pict>
          </mc:Fallback>
        </mc:AlternateContent>
      </w:r>
    </w:p>
    <w:p w14:paraId="6F640A2A" w14:textId="77777777" w:rsidR="00AB4CB2" w:rsidRDefault="00AB4CB2">
      <w:pPr>
        <w:sectPr w:rsidR="00AB4CB2" w:rsidSect="00426AA5">
          <w:pgSz w:w="11900" w:h="16840"/>
          <w:pgMar w:top="1417" w:right="1417" w:bottom="1417" w:left="1417" w:header="703" w:footer="708" w:gutter="0"/>
          <w:cols w:space="708"/>
          <w:titlePg/>
          <w:docGrid w:linePitch="360"/>
        </w:sectPr>
      </w:pPr>
    </w:p>
    <w:p w14:paraId="7E7CF0FC" w14:textId="58EC3EED" w:rsidR="00790226" w:rsidRDefault="0054782D" w:rsidP="00B72088">
      <w:pPr>
        <w:pStyle w:val="Kop2"/>
      </w:pPr>
      <w:bookmarkStart w:id="18" w:name="_Toc469851050"/>
      <w:r>
        <w:lastRenderedPageBreak/>
        <w:t>4</w:t>
      </w:r>
      <w:r w:rsidR="00B72088">
        <w:t>.2</w:t>
      </w:r>
      <w:r w:rsidR="0030712D">
        <w:t xml:space="preserve"> </w:t>
      </w:r>
      <w:r w:rsidR="00C773CF">
        <w:t>Gewenste situatie</w:t>
      </w:r>
      <w:bookmarkEnd w:id="18"/>
    </w:p>
    <w:p w14:paraId="02D52617" w14:textId="142E869D" w:rsidR="002846E2" w:rsidRPr="00360AA4" w:rsidRDefault="002846E2" w:rsidP="002846E2">
      <w:pPr>
        <w:rPr>
          <w:rFonts w:asciiTheme="minorHAnsi" w:hAnsiTheme="minorHAnsi"/>
        </w:rPr>
      </w:pPr>
      <w:r w:rsidRPr="00360AA4">
        <w:rPr>
          <w:rFonts w:asciiTheme="minorHAnsi" w:hAnsiTheme="minorHAnsi"/>
        </w:rPr>
        <w:t xml:space="preserve">Nu de huidige situatie bij SharePoint duidelijk in kaart is gebracht, met de problemen die daar bijkomen, </w:t>
      </w:r>
      <w:r w:rsidR="00461B14" w:rsidRPr="00360AA4">
        <w:rPr>
          <w:rFonts w:asciiTheme="minorHAnsi" w:hAnsiTheme="minorHAnsi"/>
        </w:rPr>
        <w:t>kan er gericht worden op het vinden van een systeem die deze problemen kan wegenemen. Het selectieproces dat aangehouden wordt is als volgt:</w:t>
      </w:r>
      <w:r w:rsidRPr="00360AA4">
        <w:rPr>
          <w:rFonts w:asciiTheme="minorHAnsi" w:hAnsiTheme="minorHAnsi"/>
        </w:rPr>
        <w:t xml:space="preserve"> </w:t>
      </w:r>
    </w:p>
    <w:p w14:paraId="4622F135" w14:textId="77777777" w:rsidR="002846E2" w:rsidRPr="00360AA4" w:rsidRDefault="002846E2" w:rsidP="002846E2">
      <w:pPr>
        <w:numPr>
          <w:ilvl w:val="0"/>
          <w:numId w:val="9"/>
        </w:numPr>
        <w:rPr>
          <w:rFonts w:asciiTheme="minorHAnsi" w:hAnsiTheme="minorHAnsi"/>
          <w:b/>
          <w:bCs/>
        </w:rPr>
      </w:pPr>
      <w:r w:rsidRPr="00360AA4">
        <w:rPr>
          <w:rFonts w:asciiTheme="minorHAnsi" w:hAnsiTheme="minorHAnsi"/>
          <w:b/>
          <w:bCs/>
        </w:rPr>
        <w:t xml:space="preserve">Huidige situatie beschrijven </w:t>
      </w:r>
      <w:r w:rsidRPr="00360AA4">
        <w:rPr>
          <w:rFonts w:ascii="MS Mincho" w:eastAsia="MS Mincho" w:hAnsi="MS Mincho" w:cs="MS Mincho"/>
          <w:b/>
          <w:bCs/>
        </w:rPr>
        <w:t> </w:t>
      </w:r>
    </w:p>
    <w:p w14:paraId="458C6894" w14:textId="77777777" w:rsidR="002846E2" w:rsidRPr="00360AA4" w:rsidRDefault="002846E2" w:rsidP="002846E2">
      <w:pPr>
        <w:numPr>
          <w:ilvl w:val="0"/>
          <w:numId w:val="9"/>
        </w:numPr>
        <w:rPr>
          <w:rFonts w:asciiTheme="minorHAnsi" w:hAnsiTheme="minorHAnsi"/>
          <w:b/>
          <w:bCs/>
        </w:rPr>
      </w:pPr>
      <w:r w:rsidRPr="00360AA4">
        <w:rPr>
          <w:rFonts w:asciiTheme="minorHAnsi" w:hAnsiTheme="minorHAnsi"/>
          <w:b/>
          <w:bCs/>
        </w:rPr>
        <w:t xml:space="preserve">Bottlenecks in kaart brengen </w:t>
      </w:r>
      <w:r w:rsidRPr="00360AA4">
        <w:rPr>
          <w:rFonts w:ascii="MS Mincho" w:eastAsia="MS Mincho" w:hAnsi="MS Mincho" w:cs="MS Mincho"/>
          <w:b/>
          <w:bCs/>
        </w:rPr>
        <w:t> </w:t>
      </w:r>
    </w:p>
    <w:p w14:paraId="3694DCF1" w14:textId="77777777" w:rsidR="002846E2" w:rsidRPr="00360AA4" w:rsidRDefault="002846E2" w:rsidP="002846E2">
      <w:pPr>
        <w:numPr>
          <w:ilvl w:val="0"/>
          <w:numId w:val="9"/>
        </w:numPr>
        <w:rPr>
          <w:rFonts w:asciiTheme="minorHAnsi" w:hAnsiTheme="minorHAnsi"/>
          <w:lang w:val="en-US"/>
        </w:rPr>
      </w:pPr>
      <w:r w:rsidRPr="00360AA4">
        <w:rPr>
          <w:rFonts w:asciiTheme="minorHAnsi" w:hAnsiTheme="minorHAnsi"/>
          <w:b/>
          <w:bCs/>
          <w:lang w:val="en-US"/>
        </w:rPr>
        <w:t xml:space="preserve">Knock-out criteria </w:t>
      </w:r>
      <w:proofErr w:type="spellStart"/>
      <w:r w:rsidRPr="00360AA4">
        <w:rPr>
          <w:rFonts w:asciiTheme="minorHAnsi" w:hAnsiTheme="minorHAnsi"/>
          <w:b/>
          <w:bCs/>
          <w:lang w:val="en-US"/>
        </w:rPr>
        <w:t>en</w:t>
      </w:r>
      <w:proofErr w:type="spellEnd"/>
      <w:r w:rsidRPr="00360AA4">
        <w:rPr>
          <w:rFonts w:asciiTheme="minorHAnsi" w:hAnsiTheme="minorHAnsi"/>
          <w:b/>
          <w:bCs/>
          <w:lang w:val="en-US"/>
        </w:rPr>
        <w:t xml:space="preserve"> requirements </w:t>
      </w:r>
      <w:proofErr w:type="spellStart"/>
      <w:r w:rsidRPr="00360AA4">
        <w:rPr>
          <w:rFonts w:asciiTheme="minorHAnsi" w:hAnsiTheme="minorHAnsi"/>
          <w:b/>
          <w:bCs/>
          <w:lang w:val="en-US"/>
        </w:rPr>
        <w:t>opstellen</w:t>
      </w:r>
      <w:proofErr w:type="spellEnd"/>
      <w:r w:rsidRPr="00360AA4">
        <w:rPr>
          <w:rFonts w:asciiTheme="minorHAnsi" w:hAnsiTheme="minorHAnsi"/>
          <w:b/>
          <w:bCs/>
          <w:lang w:val="en-US"/>
        </w:rPr>
        <w:t xml:space="preserve"> </w:t>
      </w:r>
      <w:r w:rsidRPr="00360AA4">
        <w:rPr>
          <w:rFonts w:asciiTheme="minorHAnsi" w:hAnsiTheme="minorHAnsi"/>
          <w:lang w:val="en-US"/>
        </w:rPr>
        <w:t xml:space="preserve">(MOSCOW) </w:t>
      </w:r>
      <w:r w:rsidRPr="00360AA4">
        <w:rPr>
          <w:rFonts w:ascii="MS Mincho" w:eastAsia="MS Mincho" w:hAnsi="MS Mincho" w:cs="MS Mincho"/>
          <w:lang w:val="en-US"/>
        </w:rPr>
        <w:t> </w:t>
      </w:r>
    </w:p>
    <w:p w14:paraId="07ECE7F7" w14:textId="77777777" w:rsidR="002846E2" w:rsidRPr="00360AA4" w:rsidRDefault="002846E2" w:rsidP="002846E2">
      <w:pPr>
        <w:numPr>
          <w:ilvl w:val="0"/>
          <w:numId w:val="9"/>
        </w:numPr>
        <w:rPr>
          <w:rFonts w:asciiTheme="minorHAnsi" w:hAnsiTheme="minorHAnsi"/>
        </w:rPr>
      </w:pPr>
      <w:r w:rsidRPr="00360AA4">
        <w:rPr>
          <w:rFonts w:asciiTheme="minorHAnsi" w:hAnsiTheme="minorHAnsi"/>
          <w:b/>
          <w:bCs/>
        </w:rPr>
        <w:t xml:space="preserve">Longlist opstellen </w:t>
      </w:r>
      <w:r w:rsidRPr="00360AA4">
        <w:rPr>
          <w:rFonts w:asciiTheme="minorHAnsi" w:hAnsiTheme="minorHAnsi"/>
        </w:rPr>
        <w:t xml:space="preserve">(met algemene beschrijvingen van 6 pakketten) </w:t>
      </w:r>
      <w:r w:rsidRPr="00360AA4">
        <w:rPr>
          <w:rFonts w:ascii="MS Mincho" w:eastAsia="MS Mincho" w:hAnsi="MS Mincho" w:cs="MS Mincho"/>
        </w:rPr>
        <w:t> </w:t>
      </w:r>
    </w:p>
    <w:p w14:paraId="268B9D1D" w14:textId="77777777" w:rsidR="002846E2" w:rsidRPr="00360AA4" w:rsidRDefault="002846E2" w:rsidP="002846E2">
      <w:pPr>
        <w:numPr>
          <w:ilvl w:val="0"/>
          <w:numId w:val="9"/>
        </w:numPr>
        <w:rPr>
          <w:rFonts w:asciiTheme="minorHAnsi" w:hAnsiTheme="minorHAnsi"/>
          <w:b/>
          <w:bCs/>
        </w:rPr>
      </w:pPr>
      <w:r w:rsidRPr="00360AA4">
        <w:rPr>
          <w:rFonts w:asciiTheme="minorHAnsi" w:hAnsiTheme="minorHAnsi"/>
          <w:b/>
          <w:bCs/>
        </w:rPr>
        <w:t xml:space="preserve">Benchmark opstellen </w:t>
      </w:r>
      <w:r w:rsidRPr="00360AA4">
        <w:rPr>
          <w:rFonts w:ascii="MS Mincho" w:eastAsia="MS Mincho" w:hAnsi="MS Mincho" w:cs="MS Mincho"/>
          <w:b/>
          <w:bCs/>
        </w:rPr>
        <w:t> </w:t>
      </w:r>
    </w:p>
    <w:p w14:paraId="551725B8" w14:textId="77777777" w:rsidR="002846E2" w:rsidRPr="00360AA4" w:rsidRDefault="002846E2" w:rsidP="002846E2">
      <w:pPr>
        <w:numPr>
          <w:ilvl w:val="0"/>
          <w:numId w:val="9"/>
        </w:numPr>
        <w:rPr>
          <w:rFonts w:asciiTheme="minorHAnsi" w:hAnsiTheme="minorHAnsi"/>
          <w:b/>
          <w:bCs/>
        </w:rPr>
      </w:pPr>
      <w:r w:rsidRPr="00360AA4">
        <w:rPr>
          <w:rFonts w:asciiTheme="minorHAnsi" w:hAnsiTheme="minorHAnsi"/>
          <w:b/>
          <w:bCs/>
        </w:rPr>
        <w:t xml:space="preserve">Selecteren van de gewenste software </w:t>
      </w:r>
      <w:r w:rsidRPr="00360AA4">
        <w:rPr>
          <w:rFonts w:ascii="MS Mincho" w:eastAsia="MS Mincho" w:hAnsi="MS Mincho" w:cs="MS Mincho"/>
          <w:b/>
          <w:bCs/>
        </w:rPr>
        <w:t> </w:t>
      </w:r>
    </w:p>
    <w:p w14:paraId="1A36000A" w14:textId="42B2F756" w:rsidR="0079225A" w:rsidRPr="00360AA4" w:rsidRDefault="002846E2" w:rsidP="00AE28ED">
      <w:pPr>
        <w:rPr>
          <w:rFonts w:asciiTheme="minorHAnsi" w:hAnsiTheme="minorHAnsi"/>
        </w:rPr>
      </w:pPr>
      <w:r w:rsidRPr="00360AA4">
        <w:rPr>
          <w:rFonts w:asciiTheme="minorHAnsi" w:hAnsiTheme="minorHAnsi"/>
        </w:rPr>
        <w:t xml:space="preserve">In het vorige hoofdstuk </w:t>
      </w:r>
      <w:r w:rsidR="00932A88" w:rsidRPr="00360AA4">
        <w:rPr>
          <w:rFonts w:asciiTheme="minorHAnsi" w:hAnsiTheme="minorHAnsi"/>
        </w:rPr>
        <w:t xml:space="preserve">is </w:t>
      </w:r>
      <w:r w:rsidRPr="00360AA4">
        <w:rPr>
          <w:rFonts w:asciiTheme="minorHAnsi" w:hAnsiTheme="minorHAnsi"/>
        </w:rPr>
        <w:t xml:space="preserve">de huidige situatie en de bottlenecks behandeld. </w:t>
      </w:r>
      <w:r w:rsidR="00932A88" w:rsidRPr="00360AA4">
        <w:rPr>
          <w:rFonts w:asciiTheme="minorHAnsi" w:hAnsiTheme="minorHAnsi"/>
        </w:rPr>
        <w:t xml:space="preserve">In dit hoofdstuk worden de volgende stappen behandeld. </w:t>
      </w:r>
    </w:p>
    <w:p w14:paraId="16A00C95" w14:textId="77777777" w:rsidR="002846E2" w:rsidRDefault="002846E2" w:rsidP="002846E2">
      <w:pPr>
        <w:pStyle w:val="Kop2"/>
      </w:pPr>
    </w:p>
    <w:p w14:paraId="2505E0A5" w14:textId="2A319910" w:rsidR="00DC4747" w:rsidRDefault="0054782D" w:rsidP="00B72088">
      <w:pPr>
        <w:pStyle w:val="Kop3"/>
      </w:pPr>
      <w:bookmarkStart w:id="19" w:name="_Toc469851051"/>
      <w:r>
        <w:t>4</w:t>
      </w:r>
      <w:r w:rsidR="00B72088">
        <w:t>.2.1</w:t>
      </w:r>
      <w:r w:rsidR="002846E2" w:rsidRPr="002846E2">
        <w:t xml:space="preserve"> Requirements en Knock-out criteria opstellen</w:t>
      </w:r>
      <w:bookmarkEnd w:id="19"/>
    </w:p>
    <w:p w14:paraId="13780B51" w14:textId="70B8BBE6" w:rsidR="00774719" w:rsidRPr="00360AA4" w:rsidRDefault="00774719" w:rsidP="00774719">
      <w:pPr>
        <w:rPr>
          <w:rFonts w:asciiTheme="minorHAnsi" w:hAnsiTheme="minorHAnsi"/>
        </w:rPr>
      </w:pPr>
      <w:r w:rsidRPr="00360AA4">
        <w:rPr>
          <w:rFonts w:asciiTheme="minorHAnsi" w:hAnsiTheme="minorHAnsi"/>
        </w:rPr>
        <w:t xml:space="preserve">Het is van belang dat </w:t>
      </w:r>
      <w:r w:rsidR="00A427D0" w:rsidRPr="00360AA4">
        <w:rPr>
          <w:rFonts w:asciiTheme="minorHAnsi" w:hAnsiTheme="minorHAnsi"/>
        </w:rPr>
        <w:t>het</w:t>
      </w:r>
      <w:r w:rsidRPr="00360AA4">
        <w:rPr>
          <w:rFonts w:asciiTheme="minorHAnsi" w:hAnsiTheme="minorHAnsi"/>
        </w:rPr>
        <w:t xml:space="preserve"> helder </w:t>
      </w:r>
      <w:r w:rsidR="00A427D0" w:rsidRPr="00360AA4">
        <w:rPr>
          <w:rFonts w:asciiTheme="minorHAnsi" w:hAnsiTheme="minorHAnsi"/>
        </w:rPr>
        <w:t>is</w:t>
      </w:r>
      <w:r w:rsidRPr="00360AA4">
        <w:rPr>
          <w:rFonts w:asciiTheme="minorHAnsi" w:hAnsiTheme="minorHAnsi"/>
        </w:rPr>
        <w:t xml:space="preserve"> waar </w:t>
      </w:r>
      <w:r w:rsidR="00A427D0" w:rsidRPr="00360AA4">
        <w:rPr>
          <w:rFonts w:asciiTheme="minorHAnsi" w:hAnsiTheme="minorHAnsi"/>
        </w:rPr>
        <w:t>er</w:t>
      </w:r>
      <w:r w:rsidRPr="00360AA4">
        <w:rPr>
          <w:rFonts w:asciiTheme="minorHAnsi" w:hAnsiTheme="minorHAnsi"/>
        </w:rPr>
        <w:t xml:space="preserve"> precies naar </w:t>
      </w:r>
      <w:r w:rsidR="00A427D0" w:rsidRPr="00360AA4">
        <w:rPr>
          <w:rFonts w:asciiTheme="minorHAnsi" w:hAnsiTheme="minorHAnsi"/>
        </w:rPr>
        <w:t>wordt gezocht</w:t>
      </w:r>
      <w:r w:rsidRPr="00360AA4">
        <w:rPr>
          <w:rFonts w:asciiTheme="minorHAnsi" w:hAnsiTheme="minorHAnsi"/>
        </w:rPr>
        <w:t xml:space="preserve"> in een pakket, de requirements. Als de requirements helder </w:t>
      </w:r>
      <w:r w:rsidR="00A427D0" w:rsidRPr="00360AA4">
        <w:rPr>
          <w:rFonts w:asciiTheme="minorHAnsi" w:hAnsiTheme="minorHAnsi"/>
        </w:rPr>
        <w:t>zijn</w:t>
      </w:r>
      <w:r w:rsidRPr="00360AA4">
        <w:rPr>
          <w:rFonts w:asciiTheme="minorHAnsi" w:hAnsiTheme="minorHAnsi"/>
        </w:rPr>
        <w:t xml:space="preserve"> dan kunnen</w:t>
      </w:r>
      <w:r w:rsidR="00A427D0" w:rsidRPr="00360AA4">
        <w:rPr>
          <w:rFonts w:asciiTheme="minorHAnsi" w:hAnsiTheme="minorHAnsi"/>
        </w:rPr>
        <w:t xml:space="preserve"> er pakketten afgestreept worden </w:t>
      </w:r>
      <w:r w:rsidRPr="00360AA4">
        <w:rPr>
          <w:rFonts w:asciiTheme="minorHAnsi" w:hAnsiTheme="minorHAnsi"/>
        </w:rPr>
        <w:t>om zo tot het beste pakket te komen.</w:t>
      </w:r>
    </w:p>
    <w:p w14:paraId="7F56EFAC" w14:textId="77777777" w:rsidR="00774719" w:rsidRPr="00360AA4" w:rsidRDefault="00774719" w:rsidP="00774719">
      <w:pPr>
        <w:rPr>
          <w:rFonts w:asciiTheme="minorHAnsi" w:hAnsiTheme="minorHAnsi"/>
        </w:rPr>
      </w:pPr>
    </w:p>
    <w:p w14:paraId="4535A41A" w14:textId="30FF0EFA" w:rsidR="00774719" w:rsidRPr="00360AA4" w:rsidRDefault="00A427D0" w:rsidP="00774719">
      <w:pPr>
        <w:rPr>
          <w:rFonts w:asciiTheme="minorHAnsi" w:hAnsiTheme="minorHAnsi"/>
        </w:rPr>
      </w:pPr>
      <w:r w:rsidRPr="00360AA4">
        <w:rPr>
          <w:rFonts w:asciiTheme="minorHAnsi" w:hAnsiTheme="minorHAnsi"/>
        </w:rPr>
        <w:t xml:space="preserve">De requirements worden opgesteld </w:t>
      </w:r>
      <w:r w:rsidR="00774719" w:rsidRPr="00360AA4">
        <w:rPr>
          <w:rFonts w:asciiTheme="minorHAnsi" w:hAnsiTheme="minorHAnsi"/>
        </w:rPr>
        <w:t xml:space="preserve">aan de hand van </w:t>
      </w:r>
      <w:proofErr w:type="spellStart"/>
      <w:r w:rsidR="00774719" w:rsidRPr="00360AA4">
        <w:rPr>
          <w:rFonts w:asciiTheme="minorHAnsi" w:hAnsiTheme="minorHAnsi"/>
        </w:rPr>
        <w:t>MoSCoW</w:t>
      </w:r>
      <w:proofErr w:type="spellEnd"/>
      <w:r w:rsidR="00774719" w:rsidRPr="00360AA4">
        <w:rPr>
          <w:rFonts w:asciiTheme="minorHAnsi" w:hAnsiTheme="minorHAnsi"/>
        </w:rPr>
        <w:t>:</w:t>
      </w:r>
    </w:p>
    <w:p w14:paraId="35E554C9" w14:textId="77777777" w:rsidR="00774719" w:rsidRPr="00360AA4" w:rsidRDefault="00774719" w:rsidP="00774719">
      <w:pPr>
        <w:rPr>
          <w:rFonts w:asciiTheme="minorHAnsi" w:hAnsiTheme="minorHAnsi"/>
        </w:rPr>
      </w:pPr>
      <w:r w:rsidRPr="00360AA4">
        <w:rPr>
          <w:rFonts w:asciiTheme="minorHAnsi" w:hAnsiTheme="minorHAnsi"/>
          <w:b/>
        </w:rPr>
        <w:t xml:space="preserve">Must </w:t>
      </w:r>
      <w:proofErr w:type="spellStart"/>
      <w:r w:rsidRPr="00360AA4">
        <w:rPr>
          <w:rFonts w:asciiTheme="minorHAnsi" w:hAnsiTheme="minorHAnsi"/>
          <w:b/>
        </w:rPr>
        <w:t>have’s</w:t>
      </w:r>
      <w:proofErr w:type="spellEnd"/>
      <w:r w:rsidRPr="00360AA4">
        <w:rPr>
          <w:rFonts w:asciiTheme="minorHAnsi" w:hAnsiTheme="minorHAnsi"/>
        </w:rPr>
        <w:t xml:space="preserve">, functionaliteiten die er in het pakket </w:t>
      </w:r>
      <w:r w:rsidRPr="00360AA4">
        <w:rPr>
          <w:rFonts w:asciiTheme="minorHAnsi" w:hAnsiTheme="minorHAnsi"/>
          <w:u w:val="single"/>
        </w:rPr>
        <w:t>moeten</w:t>
      </w:r>
      <w:r w:rsidRPr="00360AA4">
        <w:rPr>
          <w:rFonts w:asciiTheme="minorHAnsi" w:hAnsiTheme="minorHAnsi"/>
        </w:rPr>
        <w:t xml:space="preserve"> zitten.</w:t>
      </w:r>
    </w:p>
    <w:p w14:paraId="39F2669B" w14:textId="77777777" w:rsidR="00774719" w:rsidRPr="00360AA4" w:rsidRDefault="00774719" w:rsidP="00774719">
      <w:pPr>
        <w:rPr>
          <w:rFonts w:asciiTheme="minorHAnsi" w:hAnsiTheme="minorHAnsi"/>
        </w:rPr>
      </w:pPr>
      <w:proofErr w:type="spellStart"/>
      <w:r w:rsidRPr="00360AA4">
        <w:rPr>
          <w:rFonts w:asciiTheme="minorHAnsi" w:hAnsiTheme="minorHAnsi"/>
          <w:b/>
        </w:rPr>
        <w:t>Should</w:t>
      </w:r>
      <w:proofErr w:type="spellEnd"/>
      <w:r w:rsidRPr="00360AA4">
        <w:rPr>
          <w:rFonts w:asciiTheme="minorHAnsi" w:hAnsiTheme="minorHAnsi"/>
          <w:b/>
        </w:rPr>
        <w:t xml:space="preserve"> </w:t>
      </w:r>
      <w:proofErr w:type="spellStart"/>
      <w:r w:rsidRPr="00360AA4">
        <w:rPr>
          <w:rFonts w:asciiTheme="minorHAnsi" w:hAnsiTheme="minorHAnsi"/>
          <w:b/>
        </w:rPr>
        <w:t>have’s</w:t>
      </w:r>
      <w:proofErr w:type="spellEnd"/>
      <w:r w:rsidRPr="00360AA4">
        <w:rPr>
          <w:rFonts w:asciiTheme="minorHAnsi" w:hAnsiTheme="minorHAnsi"/>
        </w:rPr>
        <w:t xml:space="preserve">, functionaliteiten die in het pakket </w:t>
      </w:r>
      <w:r w:rsidRPr="00360AA4">
        <w:rPr>
          <w:rFonts w:asciiTheme="minorHAnsi" w:hAnsiTheme="minorHAnsi"/>
          <w:u w:val="single"/>
        </w:rPr>
        <w:t>zouden</w:t>
      </w:r>
      <w:r w:rsidRPr="00360AA4">
        <w:rPr>
          <w:rFonts w:asciiTheme="minorHAnsi" w:hAnsiTheme="minorHAnsi"/>
        </w:rPr>
        <w:t xml:space="preserve"> moeten zitten.</w:t>
      </w:r>
    </w:p>
    <w:p w14:paraId="23571C01" w14:textId="77777777" w:rsidR="00774719" w:rsidRPr="00360AA4" w:rsidRDefault="00774719" w:rsidP="00774719">
      <w:pPr>
        <w:rPr>
          <w:rFonts w:asciiTheme="minorHAnsi" w:hAnsiTheme="minorHAnsi"/>
        </w:rPr>
      </w:pPr>
      <w:proofErr w:type="spellStart"/>
      <w:r w:rsidRPr="00360AA4">
        <w:rPr>
          <w:rFonts w:asciiTheme="minorHAnsi" w:hAnsiTheme="minorHAnsi"/>
          <w:b/>
        </w:rPr>
        <w:t>Could</w:t>
      </w:r>
      <w:proofErr w:type="spellEnd"/>
      <w:r w:rsidRPr="00360AA4">
        <w:rPr>
          <w:rFonts w:asciiTheme="minorHAnsi" w:hAnsiTheme="minorHAnsi"/>
          <w:b/>
        </w:rPr>
        <w:t xml:space="preserve"> </w:t>
      </w:r>
      <w:proofErr w:type="spellStart"/>
      <w:r w:rsidRPr="00360AA4">
        <w:rPr>
          <w:rFonts w:asciiTheme="minorHAnsi" w:hAnsiTheme="minorHAnsi"/>
          <w:b/>
        </w:rPr>
        <w:t>have’s</w:t>
      </w:r>
      <w:proofErr w:type="spellEnd"/>
      <w:r w:rsidRPr="00360AA4">
        <w:rPr>
          <w:rFonts w:asciiTheme="minorHAnsi" w:hAnsiTheme="minorHAnsi"/>
        </w:rPr>
        <w:t xml:space="preserve">, functionaliteiten waarvan het </w:t>
      </w:r>
      <w:r w:rsidRPr="00360AA4">
        <w:rPr>
          <w:rFonts w:asciiTheme="minorHAnsi" w:hAnsiTheme="minorHAnsi"/>
          <w:u w:val="single"/>
        </w:rPr>
        <w:t>mooi</w:t>
      </w:r>
      <w:r w:rsidRPr="00360AA4">
        <w:rPr>
          <w:rFonts w:asciiTheme="minorHAnsi" w:hAnsiTheme="minorHAnsi"/>
        </w:rPr>
        <w:t xml:space="preserve"> zou zijn als ze in het pakket</w:t>
      </w:r>
    </w:p>
    <w:p w14:paraId="5FDA2814" w14:textId="77777777" w:rsidR="00774719" w:rsidRPr="00360AA4" w:rsidRDefault="00774719" w:rsidP="00774719">
      <w:pPr>
        <w:rPr>
          <w:rFonts w:asciiTheme="minorHAnsi" w:hAnsiTheme="minorHAnsi"/>
        </w:rPr>
      </w:pPr>
      <w:proofErr w:type="spellStart"/>
      <w:r w:rsidRPr="00360AA4">
        <w:rPr>
          <w:rFonts w:asciiTheme="minorHAnsi" w:hAnsiTheme="minorHAnsi"/>
          <w:b/>
        </w:rPr>
        <w:t>Would</w:t>
      </w:r>
      <w:proofErr w:type="spellEnd"/>
      <w:r w:rsidRPr="00360AA4">
        <w:rPr>
          <w:rFonts w:asciiTheme="minorHAnsi" w:hAnsiTheme="minorHAnsi"/>
          <w:b/>
        </w:rPr>
        <w:t xml:space="preserve"> </w:t>
      </w:r>
      <w:proofErr w:type="spellStart"/>
      <w:r w:rsidRPr="00360AA4">
        <w:rPr>
          <w:rFonts w:asciiTheme="minorHAnsi" w:hAnsiTheme="minorHAnsi"/>
          <w:b/>
        </w:rPr>
        <w:t>have’s</w:t>
      </w:r>
      <w:proofErr w:type="spellEnd"/>
      <w:r w:rsidRPr="00360AA4">
        <w:rPr>
          <w:rFonts w:asciiTheme="minorHAnsi" w:hAnsiTheme="minorHAnsi"/>
        </w:rPr>
        <w:t xml:space="preserve">, functionaliteiten die </w:t>
      </w:r>
      <w:r w:rsidRPr="00360AA4">
        <w:rPr>
          <w:rFonts w:asciiTheme="minorHAnsi" w:hAnsiTheme="minorHAnsi"/>
          <w:u w:val="single"/>
        </w:rPr>
        <w:t>waarschijnlijk</w:t>
      </w:r>
      <w:r w:rsidRPr="00360AA4">
        <w:rPr>
          <w:rFonts w:asciiTheme="minorHAnsi" w:hAnsiTheme="minorHAnsi"/>
        </w:rPr>
        <w:t xml:space="preserve"> niet in het pakket zitten.</w:t>
      </w:r>
    </w:p>
    <w:p w14:paraId="4F407FAD" w14:textId="77777777" w:rsidR="00774719" w:rsidRPr="00360AA4" w:rsidRDefault="00774719" w:rsidP="00774719">
      <w:pPr>
        <w:rPr>
          <w:rFonts w:asciiTheme="minorHAnsi" w:hAnsiTheme="minorHAnsi"/>
        </w:rPr>
      </w:pPr>
    </w:p>
    <w:p w14:paraId="76ACA5B0" w14:textId="77777777" w:rsidR="00646C2F" w:rsidRDefault="00646C2F" w:rsidP="00631D59">
      <w:pPr>
        <w:pStyle w:val="Kop3"/>
        <w:sectPr w:rsidR="00646C2F" w:rsidSect="00426AA5">
          <w:pgSz w:w="11900" w:h="16840"/>
          <w:pgMar w:top="1417" w:right="1417" w:bottom="1417" w:left="1417" w:header="703" w:footer="708" w:gutter="0"/>
          <w:cols w:space="708"/>
          <w:titlePg/>
          <w:docGrid w:linePitch="360"/>
        </w:sectPr>
      </w:pPr>
    </w:p>
    <w:p w14:paraId="4008754E" w14:textId="1796EBDD" w:rsidR="00631D59" w:rsidRDefault="0054782D" w:rsidP="00631D59">
      <w:pPr>
        <w:pStyle w:val="Kop3"/>
      </w:pPr>
      <w:bookmarkStart w:id="20" w:name="_Toc469851052"/>
      <w:r>
        <w:lastRenderedPageBreak/>
        <w:t>4</w:t>
      </w:r>
      <w:r w:rsidR="00B72088">
        <w:t>.2.2</w:t>
      </w:r>
      <w:r w:rsidR="00631D59">
        <w:t xml:space="preserve"> </w:t>
      </w:r>
      <w:r w:rsidR="00C712D8">
        <w:t>Moscow</w:t>
      </w:r>
      <w:r w:rsidR="00631D59">
        <w:t xml:space="preserve"> prioritization </w:t>
      </w:r>
      <w:proofErr w:type="spellStart"/>
      <w:r w:rsidR="00631D59">
        <w:t>method</w:t>
      </w:r>
      <w:bookmarkEnd w:id="20"/>
      <w:proofErr w:type="spellEnd"/>
    </w:p>
    <w:p w14:paraId="7DD54FCA" w14:textId="04F4BDBB" w:rsidR="00822869" w:rsidRPr="00360AA4" w:rsidRDefault="00A427D0" w:rsidP="00774719">
      <w:pPr>
        <w:rPr>
          <w:rFonts w:asciiTheme="minorHAnsi" w:hAnsiTheme="minorHAnsi"/>
        </w:rPr>
      </w:pPr>
      <w:r w:rsidRPr="00360AA4">
        <w:rPr>
          <w:rFonts w:asciiTheme="minorHAnsi" w:hAnsiTheme="minorHAnsi"/>
        </w:rPr>
        <w:t xml:space="preserve">De software extensie waar ernaar wordt gezocht </w:t>
      </w:r>
      <w:r w:rsidR="006129C6" w:rsidRPr="00360AA4">
        <w:rPr>
          <w:rFonts w:asciiTheme="minorHAnsi" w:hAnsiTheme="minorHAnsi"/>
        </w:rPr>
        <w:t>bestaat uit een core functionaliteit en dat is het converteren van documenten in een ander bestandsformaat zonder de metadata te verliezen. Hieronder zie je een lijst met de requirements van de convert extensie.</w:t>
      </w:r>
      <w:r w:rsidR="00822869" w:rsidRPr="00360AA4">
        <w:rPr>
          <w:rFonts w:asciiTheme="minorHAnsi" w:hAnsiTheme="minorHAnsi"/>
        </w:rPr>
        <w:t xml:space="preserve"> </w:t>
      </w:r>
    </w:p>
    <w:p w14:paraId="7BA70094" w14:textId="77777777" w:rsidR="006129C6" w:rsidRPr="00360AA4" w:rsidRDefault="006129C6" w:rsidP="006129C6">
      <w:pPr>
        <w:rPr>
          <w:rFonts w:asciiTheme="minorHAnsi" w:hAnsiTheme="minorHAnsi"/>
        </w:rPr>
      </w:pPr>
    </w:p>
    <w:p w14:paraId="11E0082B" w14:textId="0C421308" w:rsidR="006129C6" w:rsidRPr="00360AA4" w:rsidRDefault="006129C6" w:rsidP="006129C6">
      <w:pPr>
        <w:rPr>
          <w:rFonts w:asciiTheme="minorHAnsi" w:hAnsiTheme="minorHAnsi"/>
          <w:b/>
        </w:rPr>
      </w:pPr>
      <w:r w:rsidRPr="00360AA4">
        <w:rPr>
          <w:rFonts w:asciiTheme="minorHAnsi" w:hAnsiTheme="minorHAnsi"/>
          <w:b/>
        </w:rPr>
        <w:t>Requirements convert extensie:</w:t>
      </w:r>
    </w:p>
    <w:p w14:paraId="5DE0D686" w14:textId="3E2A0741" w:rsidR="006129C6" w:rsidRPr="00360AA4" w:rsidRDefault="006129C6" w:rsidP="006129C6">
      <w:pPr>
        <w:rPr>
          <w:rFonts w:asciiTheme="minorHAnsi" w:hAnsiTheme="minorHAnsi"/>
          <w:b/>
        </w:rPr>
      </w:pPr>
    </w:p>
    <w:tbl>
      <w:tblPr>
        <w:tblStyle w:val="Rastertabel2-accent1"/>
        <w:tblW w:w="9042" w:type="dxa"/>
        <w:tblLook w:val="04A0" w:firstRow="1" w:lastRow="0" w:firstColumn="1" w:lastColumn="0" w:noHBand="0" w:noVBand="1"/>
      </w:tblPr>
      <w:tblGrid>
        <w:gridCol w:w="4521"/>
        <w:gridCol w:w="4521"/>
      </w:tblGrid>
      <w:tr w:rsidR="00933AE4" w:rsidRPr="00360AA4" w14:paraId="444FFF45" w14:textId="77777777" w:rsidTr="00933AE4">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4521" w:type="dxa"/>
          </w:tcPr>
          <w:p w14:paraId="153AAD11" w14:textId="1A4DD6D8" w:rsidR="006129C6" w:rsidRPr="00360AA4" w:rsidRDefault="006129C6" w:rsidP="006129C6">
            <w:pPr>
              <w:rPr>
                <w:rFonts w:asciiTheme="minorHAnsi" w:hAnsiTheme="minorHAnsi"/>
              </w:rPr>
            </w:pPr>
            <w:r w:rsidRPr="00360AA4">
              <w:rPr>
                <w:rFonts w:asciiTheme="minorHAnsi" w:hAnsiTheme="minorHAnsi"/>
              </w:rPr>
              <w:t>Requirements</w:t>
            </w:r>
          </w:p>
        </w:tc>
        <w:tc>
          <w:tcPr>
            <w:tcW w:w="4521" w:type="dxa"/>
          </w:tcPr>
          <w:p w14:paraId="070E228C" w14:textId="3737E1DA" w:rsidR="006129C6" w:rsidRPr="00360AA4" w:rsidRDefault="006129C6" w:rsidP="006129C6">
            <w:pPr>
              <w:cnfStyle w:val="100000000000" w:firstRow="1" w:lastRow="0" w:firstColumn="0" w:lastColumn="0" w:oddVBand="0" w:evenVBand="0" w:oddHBand="0" w:evenHBand="0" w:firstRowFirstColumn="0" w:firstRowLastColumn="0" w:lastRowFirstColumn="0" w:lastRowLastColumn="0"/>
              <w:rPr>
                <w:rFonts w:asciiTheme="minorHAnsi" w:hAnsiTheme="minorHAnsi"/>
              </w:rPr>
            </w:pPr>
            <w:proofErr w:type="spellStart"/>
            <w:r w:rsidRPr="00360AA4">
              <w:rPr>
                <w:rFonts w:asciiTheme="minorHAnsi" w:hAnsiTheme="minorHAnsi"/>
              </w:rPr>
              <w:t>MoSCoW</w:t>
            </w:r>
            <w:proofErr w:type="spellEnd"/>
          </w:p>
        </w:tc>
      </w:tr>
      <w:tr w:rsidR="00933AE4" w:rsidRPr="00360AA4" w14:paraId="0A10ACC0" w14:textId="77777777" w:rsidTr="00933AE4">
        <w:trPr>
          <w:cnfStyle w:val="000000100000" w:firstRow="0" w:lastRow="0" w:firstColumn="0" w:lastColumn="0" w:oddVBand="0" w:evenVBand="0" w:oddHBand="1" w:evenHBand="0" w:firstRowFirstColumn="0" w:firstRowLastColumn="0" w:lastRowFirstColumn="0" w:lastRowLastColumn="0"/>
          <w:trHeight w:val="1691"/>
        </w:trPr>
        <w:tc>
          <w:tcPr>
            <w:cnfStyle w:val="001000000000" w:firstRow="0" w:lastRow="0" w:firstColumn="1" w:lastColumn="0" w:oddVBand="0" w:evenVBand="0" w:oddHBand="0" w:evenHBand="0" w:firstRowFirstColumn="0" w:firstRowLastColumn="0" w:lastRowFirstColumn="0" w:lastRowLastColumn="0"/>
            <w:tcW w:w="4521" w:type="dxa"/>
          </w:tcPr>
          <w:p w14:paraId="4C00CC90" w14:textId="75E049AD" w:rsidR="006129C6" w:rsidRPr="00360AA4" w:rsidRDefault="006129C6" w:rsidP="006129C6">
            <w:pPr>
              <w:rPr>
                <w:rFonts w:asciiTheme="minorHAnsi" w:hAnsiTheme="minorHAnsi"/>
              </w:rPr>
            </w:pPr>
            <w:r w:rsidRPr="00360AA4">
              <w:rPr>
                <w:rFonts w:asciiTheme="minorHAnsi" w:hAnsiTheme="minorHAnsi"/>
              </w:rPr>
              <w:t>Converteren van software in diverse bestandsformaten. Voornamelijk naar PDF/A formaat.</w:t>
            </w:r>
          </w:p>
        </w:tc>
        <w:tc>
          <w:tcPr>
            <w:tcW w:w="4521" w:type="dxa"/>
          </w:tcPr>
          <w:p w14:paraId="55B489A0" w14:textId="7105BCBB" w:rsidR="006129C6" w:rsidRPr="00360AA4" w:rsidRDefault="006129C6" w:rsidP="006129C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60AA4">
              <w:rPr>
                <w:rFonts w:asciiTheme="minorHAnsi" w:hAnsiTheme="minorHAnsi"/>
              </w:rPr>
              <w:t xml:space="preserve">Must have, dit is een absoluut essentiële requirements omdat dit een core functionaliteit is.  </w:t>
            </w:r>
          </w:p>
        </w:tc>
      </w:tr>
      <w:tr w:rsidR="00933AE4" w:rsidRPr="00360AA4" w14:paraId="0E48E5F5" w14:textId="77777777" w:rsidTr="00933AE4">
        <w:trPr>
          <w:trHeight w:val="1658"/>
        </w:trPr>
        <w:tc>
          <w:tcPr>
            <w:cnfStyle w:val="001000000000" w:firstRow="0" w:lastRow="0" w:firstColumn="1" w:lastColumn="0" w:oddVBand="0" w:evenVBand="0" w:oddHBand="0" w:evenHBand="0" w:firstRowFirstColumn="0" w:firstRowLastColumn="0" w:lastRowFirstColumn="0" w:lastRowLastColumn="0"/>
            <w:tcW w:w="4521" w:type="dxa"/>
          </w:tcPr>
          <w:p w14:paraId="3CBFEB43" w14:textId="30D76ADA" w:rsidR="006129C6" w:rsidRPr="00360AA4" w:rsidRDefault="00C446F4" w:rsidP="006129C6">
            <w:pPr>
              <w:rPr>
                <w:rFonts w:asciiTheme="minorHAnsi" w:hAnsiTheme="minorHAnsi"/>
              </w:rPr>
            </w:pPr>
            <w:r w:rsidRPr="00360AA4">
              <w:rPr>
                <w:rFonts w:asciiTheme="minorHAnsi" w:hAnsiTheme="minorHAnsi"/>
              </w:rPr>
              <w:t>Ondersteuning bij problemen</w:t>
            </w:r>
          </w:p>
        </w:tc>
        <w:tc>
          <w:tcPr>
            <w:tcW w:w="4521" w:type="dxa"/>
          </w:tcPr>
          <w:p w14:paraId="29B134F2" w14:textId="34693990" w:rsidR="006129C6" w:rsidRPr="00360AA4" w:rsidRDefault="00C446F4" w:rsidP="006129C6">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60AA4">
              <w:rPr>
                <w:rFonts w:asciiTheme="minorHAnsi" w:hAnsiTheme="minorHAnsi"/>
              </w:rPr>
              <w:t>Must have, zonder de juiste ondersteuning kan het lang duren om problemen op te lossen.</w:t>
            </w:r>
          </w:p>
        </w:tc>
      </w:tr>
      <w:tr w:rsidR="00933AE4" w:rsidRPr="00360AA4" w14:paraId="5D73D124" w14:textId="77777777" w:rsidTr="00933AE4">
        <w:trPr>
          <w:cnfStyle w:val="000000100000" w:firstRow="0" w:lastRow="0" w:firstColumn="0" w:lastColumn="0" w:oddVBand="0" w:evenVBand="0" w:oddHBand="1" w:evenHBand="0" w:firstRowFirstColumn="0" w:firstRowLastColumn="0" w:lastRowFirstColumn="0" w:lastRowLastColumn="0"/>
          <w:trHeight w:val="1097"/>
        </w:trPr>
        <w:tc>
          <w:tcPr>
            <w:cnfStyle w:val="001000000000" w:firstRow="0" w:lastRow="0" w:firstColumn="1" w:lastColumn="0" w:oddVBand="0" w:evenVBand="0" w:oddHBand="0" w:evenHBand="0" w:firstRowFirstColumn="0" w:firstRowLastColumn="0" w:lastRowFirstColumn="0" w:lastRowLastColumn="0"/>
            <w:tcW w:w="4521" w:type="dxa"/>
          </w:tcPr>
          <w:p w14:paraId="1DAAAAC4" w14:textId="532B04EF" w:rsidR="006129C6" w:rsidRPr="00360AA4" w:rsidRDefault="00C446F4" w:rsidP="006129C6">
            <w:pPr>
              <w:rPr>
                <w:rFonts w:asciiTheme="minorHAnsi" w:hAnsiTheme="minorHAnsi"/>
              </w:rPr>
            </w:pPr>
            <w:r w:rsidRPr="00360AA4">
              <w:rPr>
                <w:rFonts w:asciiTheme="minorHAnsi" w:hAnsiTheme="minorHAnsi"/>
              </w:rPr>
              <w:t>Meerdere bestanden gelijktijdig converteren</w:t>
            </w:r>
          </w:p>
        </w:tc>
        <w:tc>
          <w:tcPr>
            <w:tcW w:w="4521" w:type="dxa"/>
          </w:tcPr>
          <w:p w14:paraId="3765F4F9" w14:textId="37EC0627" w:rsidR="006129C6" w:rsidRPr="00360AA4" w:rsidRDefault="00DB090D" w:rsidP="006129C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60AA4">
              <w:rPr>
                <w:rFonts w:asciiTheme="minorHAnsi" w:hAnsiTheme="minorHAnsi"/>
              </w:rPr>
              <w:t xml:space="preserve">Must have, het kan enorm veel tijd besparen als je meerdere </w:t>
            </w:r>
          </w:p>
        </w:tc>
      </w:tr>
      <w:tr w:rsidR="00933AE4" w:rsidRPr="00360AA4" w14:paraId="38938ACA" w14:textId="77777777" w:rsidTr="00933AE4">
        <w:trPr>
          <w:trHeight w:val="503"/>
        </w:trPr>
        <w:tc>
          <w:tcPr>
            <w:cnfStyle w:val="001000000000" w:firstRow="0" w:lastRow="0" w:firstColumn="1" w:lastColumn="0" w:oddVBand="0" w:evenVBand="0" w:oddHBand="0" w:evenHBand="0" w:firstRowFirstColumn="0" w:firstRowLastColumn="0" w:lastRowFirstColumn="0" w:lastRowLastColumn="0"/>
            <w:tcW w:w="4521" w:type="dxa"/>
          </w:tcPr>
          <w:p w14:paraId="3F2B465E" w14:textId="6CBADF75" w:rsidR="006129C6" w:rsidRPr="00360AA4" w:rsidRDefault="00933AE4" w:rsidP="006129C6">
            <w:pPr>
              <w:rPr>
                <w:rFonts w:asciiTheme="minorHAnsi" w:hAnsiTheme="minorHAnsi"/>
              </w:rPr>
            </w:pPr>
            <w:r w:rsidRPr="00360AA4">
              <w:rPr>
                <w:rFonts w:asciiTheme="minorHAnsi" w:hAnsiTheme="minorHAnsi"/>
              </w:rPr>
              <w:t>Lay-out</w:t>
            </w:r>
            <w:r w:rsidR="00D56F95" w:rsidRPr="00360AA4">
              <w:rPr>
                <w:rFonts w:asciiTheme="minorHAnsi" w:hAnsiTheme="minorHAnsi"/>
              </w:rPr>
              <w:t xml:space="preserve"> van de software extensie</w:t>
            </w:r>
          </w:p>
        </w:tc>
        <w:tc>
          <w:tcPr>
            <w:tcW w:w="4521" w:type="dxa"/>
          </w:tcPr>
          <w:p w14:paraId="7A375A63" w14:textId="13B447E7" w:rsidR="006129C6" w:rsidRPr="00360AA4" w:rsidRDefault="005C5DD4" w:rsidP="005C5DD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roofErr w:type="spellStart"/>
            <w:r w:rsidRPr="00360AA4">
              <w:rPr>
                <w:rFonts w:asciiTheme="minorHAnsi" w:hAnsiTheme="minorHAnsi"/>
              </w:rPr>
              <w:t>Should</w:t>
            </w:r>
            <w:proofErr w:type="spellEnd"/>
            <w:r w:rsidRPr="00360AA4">
              <w:rPr>
                <w:rFonts w:asciiTheme="minorHAnsi" w:hAnsiTheme="minorHAnsi"/>
              </w:rPr>
              <w:t xml:space="preserve"> have, het is zou erin moeten zitten</w:t>
            </w:r>
          </w:p>
        </w:tc>
      </w:tr>
      <w:tr w:rsidR="00933AE4" w:rsidRPr="00360AA4" w14:paraId="42DD4751" w14:textId="77777777" w:rsidTr="00933AE4">
        <w:trPr>
          <w:cnfStyle w:val="000000100000" w:firstRow="0" w:lastRow="0" w:firstColumn="0" w:lastColumn="0" w:oddVBand="0" w:evenVBand="0" w:oddHBand="1" w:evenHBand="0" w:firstRowFirstColumn="0" w:firstRowLastColumn="0" w:lastRowFirstColumn="0" w:lastRowLastColumn="0"/>
          <w:trHeight w:val="1658"/>
        </w:trPr>
        <w:tc>
          <w:tcPr>
            <w:cnfStyle w:val="001000000000" w:firstRow="0" w:lastRow="0" w:firstColumn="1" w:lastColumn="0" w:oddVBand="0" w:evenVBand="0" w:oddHBand="0" w:evenHBand="0" w:firstRowFirstColumn="0" w:firstRowLastColumn="0" w:lastRowFirstColumn="0" w:lastRowLastColumn="0"/>
            <w:tcW w:w="4521" w:type="dxa"/>
          </w:tcPr>
          <w:p w14:paraId="0F4046EB" w14:textId="62AF24EA" w:rsidR="006129C6" w:rsidRPr="00360AA4" w:rsidRDefault="00D56F95" w:rsidP="006129C6">
            <w:pPr>
              <w:rPr>
                <w:rFonts w:asciiTheme="minorHAnsi" w:hAnsiTheme="minorHAnsi"/>
              </w:rPr>
            </w:pPr>
            <w:r w:rsidRPr="00360AA4">
              <w:rPr>
                <w:rFonts w:asciiTheme="minorHAnsi" w:hAnsiTheme="minorHAnsi"/>
              </w:rPr>
              <w:t xml:space="preserve">Mergen van documenten </w:t>
            </w:r>
          </w:p>
        </w:tc>
        <w:tc>
          <w:tcPr>
            <w:tcW w:w="4521" w:type="dxa"/>
          </w:tcPr>
          <w:p w14:paraId="2FED6F8D" w14:textId="6484B56F" w:rsidR="006129C6" w:rsidRPr="00360AA4" w:rsidRDefault="00DF5696" w:rsidP="006129C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60AA4">
              <w:rPr>
                <w:rFonts w:asciiTheme="minorHAnsi" w:hAnsiTheme="minorHAnsi"/>
              </w:rPr>
              <w:t>Must have, dit moet erin zitten zodat gebruikers efficiënt documenten kunnen archiveren.</w:t>
            </w:r>
          </w:p>
        </w:tc>
      </w:tr>
      <w:tr w:rsidR="00933AE4" w:rsidRPr="00360AA4" w14:paraId="77D80FA9" w14:textId="77777777" w:rsidTr="00933AE4">
        <w:trPr>
          <w:trHeight w:val="1097"/>
        </w:trPr>
        <w:tc>
          <w:tcPr>
            <w:cnfStyle w:val="001000000000" w:firstRow="0" w:lastRow="0" w:firstColumn="1" w:lastColumn="0" w:oddVBand="0" w:evenVBand="0" w:oddHBand="0" w:evenHBand="0" w:firstRowFirstColumn="0" w:firstRowLastColumn="0" w:lastRowFirstColumn="0" w:lastRowLastColumn="0"/>
            <w:tcW w:w="4521" w:type="dxa"/>
          </w:tcPr>
          <w:p w14:paraId="3E05D920" w14:textId="38CAC601" w:rsidR="006129C6" w:rsidRPr="00360AA4" w:rsidRDefault="00DF5696" w:rsidP="006129C6">
            <w:pPr>
              <w:rPr>
                <w:rFonts w:asciiTheme="minorHAnsi" w:hAnsiTheme="minorHAnsi"/>
              </w:rPr>
            </w:pPr>
            <w:r w:rsidRPr="00360AA4">
              <w:rPr>
                <w:rFonts w:asciiTheme="minorHAnsi" w:hAnsiTheme="minorHAnsi"/>
              </w:rPr>
              <w:t xml:space="preserve">Eenvoudige implementatie van de software in SharePoint </w:t>
            </w:r>
          </w:p>
        </w:tc>
        <w:tc>
          <w:tcPr>
            <w:tcW w:w="4521" w:type="dxa"/>
          </w:tcPr>
          <w:p w14:paraId="01676D48" w14:textId="0EAAA4D3" w:rsidR="006129C6" w:rsidRPr="00360AA4" w:rsidRDefault="00DF5696" w:rsidP="00DF5696">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roofErr w:type="spellStart"/>
            <w:r w:rsidRPr="00360AA4">
              <w:rPr>
                <w:rFonts w:asciiTheme="minorHAnsi" w:hAnsiTheme="minorHAnsi"/>
              </w:rPr>
              <w:t>Should</w:t>
            </w:r>
            <w:proofErr w:type="spellEnd"/>
            <w:r w:rsidRPr="00360AA4">
              <w:rPr>
                <w:rFonts w:asciiTheme="minorHAnsi" w:hAnsiTheme="minorHAnsi"/>
              </w:rPr>
              <w:t xml:space="preserve"> have, het zou erin moeten zitten voor een mogelijke uitbreiding  </w:t>
            </w:r>
          </w:p>
        </w:tc>
      </w:tr>
      <w:tr w:rsidR="00933AE4" w:rsidRPr="00360AA4" w14:paraId="0D9EA5DD" w14:textId="77777777" w:rsidTr="00933AE4">
        <w:trPr>
          <w:cnfStyle w:val="000000100000" w:firstRow="0" w:lastRow="0" w:firstColumn="0" w:lastColumn="0" w:oddVBand="0" w:evenVBand="0" w:oddHBand="1" w:evenHBand="0" w:firstRowFirstColumn="0" w:firstRowLastColumn="0" w:lastRowFirstColumn="0" w:lastRowLastColumn="0"/>
          <w:trHeight w:val="1097"/>
        </w:trPr>
        <w:tc>
          <w:tcPr>
            <w:cnfStyle w:val="001000000000" w:firstRow="0" w:lastRow="0" w:firstColumn="1" w:lastColumn="0" w:oddVBand="0" w:evenVBand="0" w:oddHBand="0" w:evenHBand="0" w:firstRowFirstColumn="0" w:firstRowLastColumn="0" w:lastRowFirstColumn="0" w:lastRowLastColumn="0"/>
            <w:tcW w:w="4521" w:type="dxa"/>
          </w:tcPr>
          <w:p w14:paraId="36DDC28E" w14:textId="01AA57E1" w:rsidR="006129C6" w:rsidRPr="00360AA4" w:rsidRDefault="00933AE4" w:rsidP="006129C6">
            <w:pPr>
              <w:rPr>
                <w:rFonts w:asciiTheme="minorHAnsi" w:hAnsiTheme="minorHAnsi"/>
              </w:rPr>
            </w:pPr>
            <w:r w:rsidRPr="00360AA4">
              <w:rPr>
                <w:rFonts w:asciiTheme="minorHAnsi" w:hAnsiTheme="minorHAnsi"/>
              </w:rPr>
              <w:t>Watermerken van documenten die geconverteerd worden naar PDF/A formaat</w:t>
            </w:r>
          </w:p>
        </w:tc>
        <w:tc>
          <w:tcPr>
            <w:tcW w:w="4521" w:type="dxa"/>
          </w:tcPr>
          <w:p w14:paraId="747D7FD9" w14:textId="2D7DBD21" w:rsidR="006129C6" w:rsidRPr="00360AA4" w:rsidRDefault="00933AE4" w:rsidP="006129C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360AA4">
              <w:rPr>
                <w:rFonts w:asciiTheme="minorHAnsi" w:hAnsiTheme="minorHAnsi"/>
              </w:rPr>
              <w:t>Could</w:t>
            </w:r>
            <w:proofErr w:type="spellEnd"/>
            <w:r w:rsidRPr="00360AA4">
              <w:rPr>
                <w:rFonts w:asciiTheme="minorHAnsi" w:hAnsiTheme="minorHAnsi"/>
              </w:rPr>
              <w:t xml:space="preserve"> have, het zou mooi zijn als het erin zit. Geen grote vereiste.</w:t>
            </w:r>
          </w:p>
        </w:tc>
      </w:tr>
      <w:tr w:rsidR="00F54FB8" w:rsidRPr="00360AA4" w14:paraId="73E0BB25" w14:textId="77777777" w:rsidTr="00933AE4">
        <w:trPr>
          <w:trHeight w:val="1097"/>
        </w:trPr>
        <w:tc>
          <w:tcPr>
            <w:cnfStyle w:val="001000000000" w:firstRow="0" w:lastRow="0" w:firstColumn="1" w:lastColumn="0" w:oddVBand="0" w:evenVBand="0" w:oddHBand="0" w:evenHBand="0" w:firstRowFirstColumn="0" w:firstRowLastColumn="0" w:lastRowFirstColumn="0" w:lastRowLastColumn="0"/>
            <w:tcW w:w="4521" w:type="dxa"/>
          </w:tcPr>
          <w:p w14:paraId="1E30ED42" w14:textId="285EB4C5" w:rsidR="00F54FB8" w:rsidRPr="00360AA4" w:rsidRDefault="00F54FB8" w:rsidP="00F54FB8">
            <w:pPr>
              <w:rPr>
                <w:rFonts w:asciiTheme="minorHAnsi" w:hAnsiTheme="minorHAnsi"/>
              </w:rPr>
            </w:pPr>
            <w:r w:rsidRPr="00360AA4">
              <w:rPr>
                <w:rFonts w:asciiTheme="minorHAnsi" w:hAnsiTheme="minorHAnsi"/>
              </w:rPr>
              <w:t xml:space="preserve">Stabiliteit en beveiliging software extensie </w:t>
            </w:r>
          </w:p>
        </w:tc>
        <w:tc>
          <w:tcPr>
            <w:tcW w:w="4521" w:type="dxa"/>
          </w:tcPr>
          <w:p w14:paraId="560AB579" w14:textId="5449C1D5" w:rsidR="00F54FB8" w:rsidRPr="00360AA4" w:rsidRDefault="00F54FB8" w:rsidP="006129C6">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60AA4">
              <w:rPr>
                <w:rFonts w:asciiTheme="minorHAnsi" w:hAnsiTheme="minorHAnsi"/>
              </w:rPr>
              <w:t>Must have, de software extensie moet stabiel en veilig werken omdat er met vertrouwelijke gegevens word gewerkt.</w:t>
            </w:r>
          </w:p>
        </w:tc>
      </w:tr>
    </w:tbl>
    <w:p w14:paraId="6D650CB8" w14:textId="77777777" w:rsidR="006129C6" w:rsidRPr="00360AA4" w:rsidRDefault="006129C6" w:rsidP="006129C6">
      <w:pPr>
        <w:rPr>
          <w:rFonts w:asciiTheme="minorHAnsi" w:hAnsiTheme="minorHAnsi"/>
        </w:rPr>
        <w:sectPr w:rsidR="006129C6" w:rsidRPr="00360AA4" w:rsidSect="00426AA5">
          <w:pgSz w:w="11900" w:h="16840"/>
          <w:pgMar w:top="1417" w:right="1417" w:bottom="1417" w:left="1417" w:header="703" w:footer="708" w:gutter="0"/>
          <w:cols w:space="708"/>
          <w:titlePg/>
          <w:docGrid w:linePitch="360"/>
        </w:sectPr>
      </w:pPr>
    </w:p>
    <w:p w14:paraId="79383BF5" w14:textId="0D204289" w:rsidR="002846E2" w:rsidRDefault="0054782D" w:rsidP="00B72088">
      <w:pPr>
        <w:pStyle w:val="Kop3"/>
      </w:pPr>
      <w:bookmarkStart w:id="21" w:name="_Toc469851053"/>
      <w:r>
        <w:lastRenderedPageBreak/>
        <w:t>4</w:t>
      </w:r>
      <w:r w:rsidR="00B72088">
        <w:t>.2.3</w:t>
      </w:r>
      <w:r w:rsidR="002846E2">
        <w:t xml:space="preserve"> Longlist van de </w:t>
      </w:r>
      <w:r w:rsidR="00460877">
        <w:t>softwarepakketten</w:t>
      </w:r>
      <w:r w:rsidR="002846E2">
        <w:t xml:space="preserve"> op de markt</w:t>
      </w:r>
      <w:bookmarkEnd w:id="21"/>
    </w:p>
    <w:p w14:paraId="4BCD6E62" w14:textId="31B825E0" w:rsidR="00933AE4" w:rsidRPr="00360AA4" w:rsidRDefault="005E461B" w:rsidP="00933AE4">
      <w:pPr>
        <w:rPr>
          <w:rFonts w:asciiTheme="minorHAnsi" w:hAnsiTheme="minorHAnsi"/>
        </w:rPr>
      </w:pPr>
      <w:r w:rsidRPr="00360AA4">
        <w:rPr>
          <w:rFonts w:asciiTheme="minorHAnsi" w:hAnsiTheme="minorHAnsi"/>
        </w:rPr>
        <w:t xml:space="preserve">In de vorige paragraaf </w:t>
      </w:r>
      <w:r w:rsidR="006C30A8" w:rsidRPr="00360AA4">
        <w:rPr>
          <w:rFonts w:asciiTheme="minorHAnsi" w:hAnsiTheme="minorHAnsi"/>
        </w:rPr>
        <w:t xml:space="preserve">is </w:t>
      </w:r>
      <w:r w:rsidR="009521DD" w:rsidRPr="00360AA4">
        <w:rPr>
          <w:rFonts w:asciiTheme="minorHAnsi" w:hAnsiTheme="minorHAnsi"/>
        </w:rPr>
        <w:t>er</w:t>
      </w:r>
      <w:r w:rsidRPr="00360AA4">
        <w:rPr>
          <w:rFonts w:asciiTheme="minorHAnsi" w:hAnsiTheme="minorHAnsi"/>
        </w:rPr>
        <w:t xml:space="preserve"> gekeken naar het selectieproces; het opstellen van requirements. Nu </w:t>
      </w:r>
      <w:r w:rsidR="004C5EB8" w:rsidRPr="00360AA4">
        <w:rPr>
          <w:rFonts w:asciiTheme="minorHAnsi" w:hAnsiTheme="minorHAnsi"/>
        </w:rPr>
        <w:t>de requiremtens</w:t>
      </w:r>
      <w:r w:rsidRPr="00360AA4">
        <w:rPr>
          <w:rFonts w:asciiTheme="minorHAnsi" w:hAnsiTheme="minorHAnsi"/>
        </w:rPr>
        <w:t xml:space="preserve"> helder </w:t>
      </w:r>
      <w:r w:rsidR="00CB6385" w:rsidRPr="00360AA4">
        <w:rPr>
          <w:rFonts w:asciiTheme="minorHAnsi" w:hAnsiTheme="minorHAnsi"/>
        </w:rPr>
        <w:t>zijn kan er begonnen worden</w:t>
      </w:r>
      <w:r w:rsidRPr="00360AA4">
        <w:rPr>
          <w:rFonts w:asciiTheme="minorHAnsi" w:hAnsiTheme="minorHAnsi"/>
        </w:rPr>
        <w:t xml:space="preserve"> met </w:t>
      </w:r>
      <w:r w:rsidR="00BA63A6" w:rsidRPr="00360AA4">
        <w:rPr>
          <w:rFonts w:asciiTheme="minorHAnsi" w:hAnsiTheme="minorHAnsi"/>
        </w:rPr>
        <w:t>het opstellen van de</w:t>
      </w:r>
      <w:r w:rsidR="00ED6C3A" w:rsidRPr="00360AA4">
        <w:rPr>
          <w:rFonts w:asciiTheme="minorHAnsi" w:hAnsiTheme="minorHAnsi"/>
        </w:rPr>
        <w:t xml:space="preserve"> longlis</w:t>
      </w:r>
      <w:r w:rsidR="00091632" w:rsidRPr="00360AA4">
        <w:rPr>
          <w:rFonts w:asciiTheme="minorHAnsi" w:hAnsiTheme="minorHAnsi"/>
        </w:rPr>
        <w:t xml:space="preserve">t. In deze paragraaf wordt er een algemene beschrijving gegeven over </w:t>
      </w:r>
      <w:r w:rsidR="00F54FB8" w:rsidRPr="00360AA4">
        <w:rPr>
          <w:rFonts w:asciiTheme="minorHAnsi" w:hAnsiTheme="minorHAnsi"/>
        </w:rPr>
        <w:t>vijf</w:t>
      </w:r>
      <w:r w:rsidR="00F7576A" w:rsidRPr="00360AA4">
        <w:rPr>
          <w:rFonts w:asciiTheme="minorHAnsi" w:hAnsiTheme="minorHAnsi"/>
        </w:rPr>
        <w:t xml:space="preserve"> verschillende</w:t>
      </w:r>
      <w:r w:rsidR="00091632" w:rsidRPr="00360AA4">
        <w:rPr>
          <w:rFonts w:asciiTheme="minorHAnsi" w:hAnsiTheme="minorHAnsi"/>
        </w:rPr>
        <w:t xml:space="preserve"> softwarepakketten.</w:t>
      </w:r>
      <w:r w:rsidR="00F7576A" w:rsidRPr="00360AA4">
        <w:rPr>
          <w:rFonts w:asciiTheme="minorHAnsi" w:hAnsiTheme="minorHAnsi"/>
        </w:rPr>
        <w:t xml:space="preserve"> </w:t>
      </w:r>
      <w:r w:rsidR="00CB6385" w:rsidRPr="00360AA4">
        <w:rPr>
          <w:rFonts w:asciiTheme="minorHAnsi" w:hAnsiTheme="minorHAnsi"/>
        </w:rPr>
        <w:t>De longlist dient enkel als voorbeeld, er wordt hieraan geen cijfer gekoppeld.</w:t>
      </w:r>
      <w:r w:rsidR="00F7576A" w:rsidRPr="00360AA4">
        <w:rPr>
          <w:rFonts w:asciiTheme="minorHAnsi" w:hAnsiTheme="minorHAnsi"/>
        </w:rPr>
        <w:t xml:space="preserve"> </w:t>
      </w:r>
    </w:p>
    <w:p w14:paraId="145FC474" w14:textId="77777777" w:rsidR="00D962D7" w:rsidRPr="00360AA4" w:rsidRDefault="00D962D7" w:rsidP="00933AE4">
      <w:pPr>
        <w:rPr>
          <w:rFonts w:asciiTheme="minorHAnsi" w:hAnsiTheme="minorHAnsi"/>
        </w:rPr>
      </w:pPr>
    </w:p>
    <w:p w14:paraId="0AE598CE" w14:textId="67A82128" w:rsidR="00D962D7" w:rsidRPr="00360AA4" w:rsidRDefault="00D962D7" w:rsidP="00933AE4">
      <w:pPr>
        <w:rPr>
          <w:rFonts w:asciiTheme="minorHAnsi" w:hAnsiTheme="minorHAnsi"/>
        </w:rPr>
      </w:pPr>
      <w:r w:rsidRPr="00360AA4">
        <w:rPr>
          <w:rFonts w:asciiTheme="minorHAnsi" w:hAnsiTheme="minorHAnsi"/>
        </w:rPr>
        <w:t>De vijf geselecteerden software extensie pakketten zijn:</w:t>
      </w:r>
    </w:p>
    <w:p w14:paraId="2523C0CC" w14:textId="77777777" w:rsidR="00D962D7" w:rsidRPr="00360AA4" w:rsidRDefault="00D962D7" w:rsidP="00933AE4">
      <w:pPr>
        <w:rPr>
          <w:rFonts w:asciiTheme="minorHAnsi" w:hAnsiTheme="minorHAnsi"/>
        </w:rPr>
      </w:pPr>
    </w:p>
    <w:p w14:paraId="3900457F" w14:textId="1F293FF2" w:rsidR="00D962D7" w:rsidRPr="00360AA4" w:rsidRDefault="00D962D7" w:rsidP="00EA4FB5">
      <w:pPr>
        <w:pStyle w:val="Lijstalinea"/>
        <w:numPr>
          <w:ilvl w:val="0"/>
          <w:numId w:val="14"/>
        </w:numPr>
        <w:rPr>
          <w:b/>
        </w:rPr>
      </w:pPr>
      <w:r w:rsidRPr="00360AA4">
        <w:rPr>
          <w:b/>
        </w:rPr>
        <w:t>Muhimbi</w:t>
      </w:r>
    </w:p>
    <w:p w14:paraId="380CED93" w14:textId="2C87B846" w:rsidR="00D962D7" w:rsidRPr="00360AA4" w:rsidRDefault="00D962D7" w:rsidP="00EA4FB5">
      <w:pPr>
        <w:pStyle w:val="Lijstalinea"/>
      </w:pPr>
      <w:r w:rsidRPr="00360AA4">
        <w:t>PDF Converter for SharePoint</w:t>
      </w:r>
    </w:p>
    <w:p w14:paraId="2CF77672" w14:textId="777743CC" w:rsidR="00D962D7" w:rsidRPr="00360AA4" w:rsidRDefault="00AB4CB2" w:rsidP="00EA4FB5">
      <w:pPr>
        <w:pStyle w:val="Lijstalinea"/>
      </w:pPr>
      <w:hyperlink r:id="rId29" w:history="1">
        <w:r w:rsidR="00D962D7" w:rsidRPr="00360AA4">
          <w:rPr>
            <w:rStyle w:val="Hyperlink"/>
          </w:rPr>
          <w:t>http://www.muhimbi.com/products/pdf-converter-for-sharepoint.aspx</w:t>
        </w:r>
      </w:hyperlink>
    </w:p>
    <w:p w14:paraId="5A76EB2F" w14:textId="5A78E086" w:rsidR="00D962D7" w:rsidRPr="00360AA4" w:rsidRDefault="00D962D7" w:rsidP="00933AE4">
      <w:pPr>
        <w:rPr>
          <w:rFonts w:asciiTheme="minorHAnsi" w:hAnsiTheme="minorHAnsi"/>
        </w:rPr>
      </w:pPr>
    </w:p>
    <w:p w14:paraId="0C86E08A" w14:textId="468C2EA0" w:rsidR="00D962D7" w:rsidRPr="00360AA4" w:rsidRDefault="00D962D7" w:rsidP="00EA4FB5">
      <w:pPr>
        <w:pStyle w:val="Lijstalinea"/>
        <w:numPr>
          <w:ilvl w:val="0"/>
          <w:numId w:val="14"/>
        </w:numPr>
        <w:rPr>
          <w:b/>
        </w:rPr>
      </w:pPr>
      <w:r w:rsidRPr="00360AA4">
        <w:rPr>
          <w:b/>
        </w:rPr>
        <w:t>Boost Solutions</w:t>
      </w:r>
    </w:p>
    <w:p w14:paraId="3570D143" w14:textId="0426C587" w:rsidR="00D962D7" w:rsidRPr="00360AA4" w:rsidRDefault="00D962D7" w:rsidP="00EA4FB5">
      <w:pPr>
        <w:pStyle w:val="Lijstalinea"/>
      </w:pPr>
      <w:r w:rsidRPr="00360AA4">
        <w:t>SharePoint PDF Converter</w:t>
      </w:r>
    </w:p>
    <w:p w14:paraId="4418BD66" w14:textId="1E183131" w:rsidR="00D962D7" w:rsidRPr="00360AA4" w:rsidRDefault="00AB4CB2" w:rsidP="00EA4FB5">
      <w:pPr>
        <w:pStyle w:val="Lijstalinea"/>
      </w:pPr>
      <w:hyperlink r:id="rId30" w:history="1">
        <w:r w:rsidR="00D962D7" w:rsidRPr="00360AA4">
          <w:rPr>
            <w:rStyle w:val="Hyperlink"/>
          </w:rPr>
          <w:t>http://www.boostsolutions.com/sharepoint-pdf-converter.html</w:t>
        </w:r>
      </w:hyperlink>
    </w:p>
    <w:p w14:paraId="2D60B566" w14:textId="77777777" w:rsidR="00D962D7" w:rsidRPr="00360AA4" w:rsidRDefault="00D962D7" w:rsidP="00933AE4">
      <w:pPr>
        <w:rPr>
          <w:rFonts w:asciiTheme="minorHAnsi" w:hAnsiTheme="minorHAnsi"/>
        </w:rPr>
      </w:pPr>
    </w:p>
    <w:p w14:paraId="2E4B502E" w14:textId="0354C1A8" w:rsidR="00D962D7" w:rsidRPr="00360AA4" w:rsidRDefault="00D962D7" w:rsidP="00EA4FB5">
      <w:pPr>
        <w:pStyle w:val="Lijstalinea"/>
        <w:numPr>
          <w:ilvl w:val="0"/>
          <w:numId w:val="14"/>
        </w:numPr>
        <w:rPr>
          <w:b/>
        </w:rPr>
      </w:pPr>
      <w:r w:rsidRPr="00360AA4">
        <w:rPr>
          <w:b/>
        </w:rPr>
        <w:t>K2C</w:t>
      </w:r>
    </w:p>
    <w:p w14:paraId="1A4FD2C0" w14:textId="24C2CD5E" w:rsidR="00D962D7" w:rsidRPr="00360AA4" w:rsidRDefault="00D962D7" w:rsidP="00EA4FB5">
      <w:pPr>
        <w:pStyle w:val="Lijstalinea"/>
      </w:pPr>
      <w:r w:rsidRPr="00360AA4">
        <w:t xml:space="preserve">Word </w:t>
      </w:r>
      <w:proofErr w:type="spellStart"/>
      <w:r w:rsidRPr="00360AA4">
        <w:t>to</w:t>
      </w:r>
      <w:proofErr w:type="spellEnd"/>
      <w:r w:rsidRPr="00360AA4">
        <w:t xml:space="preserve"> PDF Converter</w:t>
      </w:r>
    </w:p>
    <w:p w14:paraId="7A7CE74F" w14:textId="2624C337" w:rsidR="00D962D7" w:rsidRPr="00360AA4" w:rsidRDefault="00AB4CB2" w:rsidP="00EA4FB5">
      <w:pPr>
        <w:pStyle w:val="Lijstalinea"/>
      </w:pPr>
      <w:hyperlink r:id="rId31" w:history="1">
        <w:r w:rsidR="00D962D7" w:rsidRPr="00360AA4">
          <w:rPr>
            <w:rStyle w:val="Hyperlink"/>
          </w:rPr>
          <w:t>http://www.k2c.com/products/word-to-pdf-convertion-SharePoint.html</w:t>
        </w:r>
      </w:hyperlink>
    </w:p>
    <w:p w14:paraId="4602F7B6" w14:textId="77777777" w:rsidR="00D962D7" w:rsidRPr="00360AA4" w:rsidRDefault="00D962D7" w:rsidP="00933AE4">
      <w:pPr>
        <w:rPr>
          <w:rFonts w:asciiTheme="minorHAnsi" w:hAnsiTheme="minorHAnsi"/>
        </w:rPr>
      </w:pPr>
    </w:p>
    <w:p w14:paraId="5F94D499" w14:textId="6BACC92C" w:rsidR="00D962D7" w:rsidRPr="00360AA4" w:rsidRDefault="00D962D7" w:rsidP="00EA4FB5">
      <w:pPr>
        <w:pStyle w:val="Lijstalinea"/>
        <w:numPr>
          <w:ilvl w:val="0"/>
          <w:numId w:val="14"/>
        </w:numPr>
        <w:rPr>
          <w:b/>
        </w:rPr>
      </w:pPr>
      <w:r w:rsidRPr="00360AA4">
        <w:rPr>
          <w:b/>
        </w:rPr>
        <w:t>Aspose</w:t>
      </w:r>
    </w:p>
    <w:p w14:paraId="57B04EE0" w14:textId="51CB0CC9" w:rsidR="002846E2" w:rsidRPr="00360AA4" w:rsidRDefault="00EA4FB5" w:rsidP="00EA4FB5">
      <w:pPr>
        <w:pStyle w:val="Lijstalinea"/>
      </w:pPr>
      <w:proofErr w:type="spellStart"/>
      <w:r w:rsidRPr="00360AA4">
        <w:t>Aspose.Total</w:t>
      </w:r>
      <w:proofErr w:type="spellEnd"/>
      <w:r w:rsidRPr="00360AA4">
        <w:t xml:space="preserve"> </w:t>
      </w:r>
      <w:proofErr w:type="spellStart"/>
      <w:r w:rsidRPr="00360AA4">
        <w:t>for</w:t>
      </w:r>
      <w:proofErr w:type="spellEnd"/>
      <w:r w:rsidRPr="00360AA4">
        <w:t xml:space="preserve"> SharePoint</w:t>
      </w:r>
    </w:p>
    <w:p w14:paraId="75B65501" w14:textId="77D62950" w:rsidR="00EA4FB5" w:rsidRPr="00360AA4" w:rsidRDefault="00AB4CB2" w:rsidP="00EA4FB5">
      <w:pPr>
        <w:pStyle w:val="Lijstalinea"/>
        <w:rPr>
          <w:rStyle w:val="Hyperlink"/>
        </w:rPr>
      </w:pPr>
      <w:hyperlink r:id="rId32" w:history="1">
        <w:r w:rsidR="00EA4FB5" w:rsidRPr="00360AA4">
          <w:rPr>
            <w:rStyle w:val="Hyperlink"/>
          </w:rPr>
          <w:t>http://www.aspose.com/products/total/sharepoint</w:t>
        </w:r>
      </w:hyperlink>
    </w:p>
    <w:p w14:paraId="3F1D68F6" w14:textId="77777777" w:rsidR="00461EB1" w:rsidRPr="00360AA4" w:rsidRDefault="00461EB1" w:rsidP="00461EB1">
      <w:pPr>
        <w:rPr>
          <w:rFonts w:asciiTheme="minorHAnsi" w:hAnsiTheme="minorHAnsi"/>
        </w:rPr>
      </w:pPr>
    </w:p>
    <w:p w14:paraId="4D18A8EA" w14:textId="75BB6B70" w:rsidR="00EA4FB5" w:rsidRPr="00360AA4" w:rsidDel="00205DEB" w:rsidRDefault="00461EB1" w:rsidP="002846E2">
      <w:pPr>
        <w:rPr>
          <w:rFonts w:asciiTheme="minorHAnsi" w:hAnsiTheme="minorHAnsi"/>
        </w:rPr>
      </w:pPr>
      <w:moveFromRangeStart w:id="22" w:author="Yusuf Deniz" w:date="2016-12-15T10:08:00Z" w:name="move469559823"/>
      <w:moveFrom w:id="23" w:author="Yusuf Deniz" w:date="2016-12-15T10:08:00Z">
        <w:r w:rsidRPr="00360AA4" w:rsidDel="00205DEB">
          <w:rPr>
            <w:rFonts w:asciiTheme="minorHAnsi" w:hAnsiTheme="minorHAnsi"/>
          </w:rPr>
          <w:t>Op de lijst stond er ook CodePlex een open source softwareoplossing gemaakt door een online community. Bij nader onderzoek was te zien dat de software geen volwaardige software extensie is. Codeplex is een plugin om bestaande stand alone software om te zetten naar de SharePoint omgeving. Dit is niet waar we naar zoeken in dit onderzoeksrapport en word hiervoor buiten beschouwing gelaten.</w:t>
        </w:r>
      </w:moveFrom>
    </w:p>
    <w:moveFromRangeEnd w:id="22"/>
    <w:p w14:paraId="3215AEB6" w14:textId="77777777" w:rsidR="00205DEB" w:rsidRPr="00360AA4" w:rsidRDefault="00205DEB" w:rsidP="00205DEB">
      <w:pPr>
        <w:rPr>
          <w:rFonts w:asciiTheme="minorHAnsi" w:hAnsiTheme="minorHAnsi"/>
        </w:rPr>
      </w:pPr>
      <w:moveToRangeStart w:id="24" w:author="Yusuf Deniz" w:date="2016-12-15T10:08:00Z" w:name="move469559823"/>
      <w:moveTo w:id="25" w:author="Yusuf Deniz" w:date="2016-12-15T10:08:00Z">
        <w:r w:rsidRPr="00360AA4">
          <w:rPr>
            <w:rFonts w:asciiTheme="minorHAnsi" w:hAnsiTheme="minorHAnsi"/>
          </w:rPr>
          <w:t xml:space="preserve">Op de lijst stond er ook CodePlex een open source softwareoplossing gemaakt door een online community. Bij nader onderzoek was te zien dat de software geen volwaardige software extensie is. </w:t>
        </w:r>
        <w:proofErr w:type="spellStart"/>
        <w:r w:rsidRPr="00360AA4">
          <w:rPr>
            <w:rFonts w:asciiTheme="minorHAnsi" w:hAnsiTheme="minorHAnsi"/>
          </w:rPr>
          <w:t>Codeplex</w:t>
        </w:r>
        <w:proofErr w:type="spellEnd"/>
        <w:r w:rsidRPr="00360AA4">
          <w:rPr>
            <w:rFonts w:asciiTheme="minorHAnsi" w:hAnsiTheme="minorHAnsi"/>
          </w:rPr>
          <w:t xml:space="preserve"> is een </w:t>
        </w:r>
        <w:proofErr w:type="spellStart"/>
        <w:r w:rsidRPr="00360AA4">
          <w:rPr>
            <w:rFonts w:asciiTheme="minorHAnsi" w:hAnsiTheme="minorHAnsi"/>
          </w:rPr>
          <w:t>plugin</w:t>
        </w:r>
        <w:proofErr w:type="spellEnd"/>
        <w:r w:rsidRPr="00360AA4">
          <w:rPr>
            <w:rFonts w:asciiTheme="minorHAnsi" w:hAnsiTheme="minorHAnsi"/>
          </w:rPr>
          <w:t xml:space="preserve"> om bestaande stand </w:t>
        </w:r>
        <w:proofErr w:type="spellStart"/>
        <w:r w:rsidRPr="00360AA4">
          <w:rPr>
            <w:rFonts w:asciiTheme="minorHAnsi" w:hAnsiTheme="minorHAnsi"/>
          </w:rPr>
          <w:t>alone</w:t>
        </w:r>
        <w:proofErr w:type="spellEnd"/>
        <w:r w:rsidRPr="00360AA4">
          <w:rPr>
            <w:rFonts w:asciiTheme="minorHAnsi" w:hAnsiTheme="minorHAnsi"/>
          </w:rPr>
          <w:t xml:space="preserve"> software om te zetten naar de SharePoint omgeving. Dit is niet waar we naar zoeken in dit onderzoeksrapport en word hiervoor buiten beschouwing gelaten.</w:t>
        </w:r>
      </w:moveTo>
    </w:p>
    <w:moveToRangeEnd w:id="24"/>
    <w:p w14:paraId="1DBA8D22" w14:textId="77777777" w:rsidR="00F54FB8" w:rsidRPr="00205DEB" w:rsidRDefault="00F54FB8" w:rsidP="00F54FB8">
      <w:pPr>
        <w:rPr>
          <w:rPrChange w:id="26" w:author="Yusuf Deniz" w:date="2016-12-15T10:08:00Z">
            <w:rPr>
              <w:lang w:val="en-US"/>
            </w:rPr>
          </w:rPrChange>
        </w:rPr>
      </w:pPr>
    </w:p>
    <w:p w14:paraId="04C7932E" w14:textId="3FF31AD6" w:rsidR="002846E2" w:rsidRDefault="0054782D" w:rsidP="00B72088">
      <w:pPr>
        <w:pStyle w:val="Kop3"/>
      </w:pPr>
      <w:bookmarkStart w:id="27" w:name="_Toc469851054"/>
      <w:r>
        <w:t>4</w:t>
      </w:r>
      <w:r w:rsidR="00B72088">
        <w:t>.2.4</w:t>
      </w:r>
      <w:r w:rsidR="00460877">
        <w:t xml:space="preserve"> Benchmarking van de softwarepakketten</w:t>
      </w:r>
      <w:bookmarkEnd w:id="27"/>
      <w:r w:rsidR="00460877">
        <w:t xml:space="preserve"> </w:t>
      </w:r>
    </w:p>
    <w:p w14:paraId="7F7300E1" w14:textId="5D2E1740" w:rsidR="0028775B" w:rsidRPr="00360AA4" w:rsidRDefault="0028775B" w:rsidP="0028775B">
      <w:pPr>
        <w:rPr>
          <w:rFonts w:asciiTheme="minorHAnsi" w:hAnsiTheme="minorHAnsi"/>
        </w:rPr>
      </w:pPr>
      <w:r w:rsidRPr="00360AA4">
        <w:rPr>
          <w:rFonts w:asciiTheme="minorHAnsi" w:hAnsiTheme="minorHAnsi"/>
        </w:rPr>
        <w:t>B</w:t>
      </w:r>
      <w:r w:rsidR="00CB6385" w:rsidRPr="00360AA4">
        <w:rPr>
          <w:rFonts w:asciiTheme="minorHAnsi" w:hAnsiTheme="minorHAnsi"/>
        </w:rPr>
        <w:t xml:space="preserve">ij het benchmarken wordt er gekeken naar </w:t>
      </w:r>
      <w:r w:rsidRPr="00360AA4">
        <w:rPr>
          <w:rFonts w:asciiTheme="minorHAnsi" w:hAnsiTheme="minorHAnsi"/>
        </w:rPr>
        <w:t xml:space="preserve">de verschillende softwarepakketten en </w:t>
      </w:r>
      <w:r w:rsidR="00CB6385" w:rsidRPr="00360AA4">
        <w:rPr>
          <w:rFonts w:asciiTheme="minorHAnsi" w:hAnsiTheme="minorHAnsi"/>
        </w:rPr>
        <w:t>gemeten in hoeverre ze</w:t>
      </w:r>
      <w:r w:rsidRPr="00360AA4">
        <w:rPr>
          <w:rFonts w:asciiTheme="minorHAnsi" w:hAnsiTheme="minorHAnsi"/>
        </w:rPr>
        <w:t xml:space="preserve"> voldoen aan de </w:t>
      </w:r>
      <w:r w:rsidR="006E657B" w:rsidRPr="00360AA4">
        <w:rPr>
          <w:rFonts w:asciiTheme="minorHAnsi" w:hAnsiTheme="minorHAnsi"/>
        </w:rPr>
        <w:t>metrieken</w:t>
      </w:r>
      <w:r w:rsidRPr="00360AA4">
        <w:rPr>
          <w:rFonts w:asciiTheme="minorHAnsi" w:hAnsiTheme="minorHAnsi"/>
        </w:rPr>
        <w:t xml:space="preserve">, in dit geval de requirements. </w:t>
      </w:r>
      <w:r w:rsidR="00CB6385" w:rsidRPr="00360AA4">
        <w:rPr>
          <w:rFonts w:asciiTheme="minorHAnsi" w:hAnsiTheme="minorHAnsi"/>
        </w:rPr>
        <w:t xml:space="preserve">Dit </w:t>
      </w:r>
      <w:r w:rsidR="00795B42" w:rsidRPr="00360AA4">
        <w:rPr>
          <w:rFonts w:asciiTheme="minorHAnsi" w:hAnsiTheme="minorHAnsi"/>
        </w:rPr>
        <w:t>wordt</w:t>
      </w:r>
      <w:r w:rsidR="00CB6385" w:rsidRPr="00360AA4">
        <w:rPr>
          <w:rFonts w:asciiTheme="minorHAnsi" w:hAnsiTheme="minorHAnsi"/>
        </w:rPr>
        <w:t xml:space="preserve"> gedaan aan de hand met een </w:t>
      </w:r>
      <w:r w:rsidRPr="00360AA4">
        <w:rPr>
          <w:rFonts w:asciiTheme="minorHAnsi" w:hAnsiTheme="minorHAnsi"/>
        </w:rPr>
        <w:t xml:space="preserve">cijfer, waar 1 de laagste en 10 de hoogste score is. Op het einde </w:t>
      </w:r>
      <w:r w:rsidR="00795B42" w:rsidRPr="00360AA4">
        <w:rPr>
          <w:rFonts w:asciiTheme="minorHAnsi" w:hAnsiTheme="minorHAnsi"/>
        </w:rPr>
        <w:t>wordt</w:t>
      </w:r>
      <w:r w:rsidR="00CB6385" w:rsidRPr="00360AA4">
        <w:rPr>
          <w:rFonts w:asciiTheme="minorHAnsi" w:hAnsiTheme="minorHAnsi"/>
        </w:rPr>
        <w:t xml:space="preserve"> er gekeken naar</w:t>
      </w:r>
      <w:r w:rsidRPr="00360AA4">
        <w:rPr>
          <w:rFonts w:asciiTheme="minorHAnsi" w:hAnsiTheme="minorHAnsi"/>
        </w:rPr>
        <w:t xml:space="preserve"> welke softwarepakketten de beste cijf</w:t>
      </w:r>
      <w:r w:rsidR="00752F4E" w:rsidRPr="00360AA4">
        <w:rPr>
          <w:rFonts w:asciiTheme="minorHAnsi" w:hAnsiTheme="minorHAnsi"/>
        </w:rPr>
        <w:t>ers hebben, en vervolgens wordt er een keuze gemaakt.</w:t>
      </w:r>
    </w:p>
    <w:p w14:paraId="4FFA494B" w14:textId="77777777" w:rsidR="008D5669" w:rsidRPr="00360AA4" w:rsidRDefault="008D5669" w:rsidP="0028775B">
      <w:pPr>
        <w:rPr>
          <w:rFonts w:asciiTheme="minorHAnsi" w:hAnsiTheme="minorHAnsi"/>
        </w:rPr>
      </w:pPr>
    </w:p>
    <w:p w14:paraId="5BA7CDA3" w14:textId="29DCA4A2" w:rsidR="008D5669" w:rsidRPr="00360AA4" w:rsidRDefault="008D5669" w:rsidP="0028775B">
      <w:pPr>
        <w:rPr>
          <w:rFonts w:asciiTheme="minorHAnsi" w:hAnsiTheme="minorHAnsi"/>
        </w:rPr>
      </w:pPr>
      <w:r w:rsidRPr="00360AA4">
        <w:rPr>
          <w:rFonts w:asciiTheme="minorHAnsi" w:hAnsiTheme="minorHAnsi"/>
        </w:rPr>
        <w:t xml:space="preserve">Het eindresultaat is opgebouwd uit twee cijfers. Deel 1 algemeen en deel 2 software functionaliteiten. </w:t>
      </w:r>
      <w:r w:rsidR="00C75C45" w:rsidRPr="00360AA4">
        <w:rPr>
          <w:rFonts w:asciiTheme="minorHAnsi" w:hAnsiTheme="minorHAnsi"/>
        </w:rPr>
        <w:t>Samen vormen ze een cijfer voor het eindresultaat.</w:t>
      </w:r>
      <w:r w:rsidR="00F155C3" w:rsidRPr="00360AA4">
        <w:rPr>
          <w:rFonts w:asciiTheme="minorHAnsi" w:hAnsiTheme="minorHAnsi"/>
        </w:rPr>
        <w:t xml:space="preserve">  </w:t>
      </w:r>
    </w:p>
    <w:p w14:paraId="3CD07A08" w14:textId="77777777" w:rsidR="0028775B" w:rsidRPr="00360AA4" w:rsidRDefault="0028775B" w:rsidP="0028775B">
      <w:pPr>
        <w:rPr>
          <w:rFonts w:asciiTheme="minorHAnsi" w:hAnsiTheme="minorHAnsi"/>
        </w:rPr>
      </w:pPr>
    </w:p>
    <w:p w14:paraId="08D555B8" w14:textId="77777777" w:rsidR="001F3F35" w:rsidRDefault="001F3F35" w:rsidP="0028775B"/>
    <w:p w14:paraId="38FFE972" w14:textId="77777777" w:rsidR="001F3F35" w:rsidRPr="001F3F35" w:rsidRDefault="001F3F35" w:rsidP="001F3F35">
      <w:pPr>
        <w:jc w:val="right"/>
        <w:rPr>
          <w:b/>
        </w:rPr>
        <w:sectPr w:rsidR="001F3F35" w:rsidRPr="001F3F35" w:rsidSect="00426AA5">
          <w:pgSz w:w="11900" w:h="16840"/>
          <w:pgMar w:top="1417" w:right="1417" w:bottom="1417" w:left="1417" w:header="703" w:footer="708" w:gutter="0"/>
          <w:cols w:space="708"/>
          <w:titlePg/>
          <w:docGrid w:linePitch="360"/>
        </w:sectPr>
      </w:pPr>
    </w:p>
    <w:p w14:paraId="0871370D" w14:textId="12162D7C" w:rsidR="00791433" w:rsidRPr="00360AA4" w:rsidRDefault="00717F0F" w:rsidP="00791433">
      <w:pPr>
        <w:rPr>
          <w:rFonts w:asciiTheme="minorHAnsi" w:hAnsiTheme="minorHAnsi"/>
          <w:b/>
        </w:rPr>
      </w:pPr>
      <w:r w:rsidRPr="00360AA4">
        <w:rPr>
          <w:rFonts w:asciiTheme="minorHAnsi" w:hAnsiTheme="minorHAnsi"/>
          <w:b/>
        </w:rPr>
        <w:lastRenderedPageBreak/>
        <w:t>Benchmark s</w:t>
      </w:r>
      <w:r w:rsidR="00791433" w:rsidRPr="00360AA4">
        <w:rPr>
          <w:rFonts w:asciiTheme="minorHAnsi" w:hAnsiTheme="minorHAnsi"/>
          <w:b/>
        </w:rPr>
        <w:t>corecard</w:t>
      </w:r>
      <w:r w:rsidRPr="00360AA4">
        <w:rPr>
          <w:rFonts w:asciiTheme="minorHAnsi" w:hAnsiTheme="minorHAnsi"/>
          <w:b/>
        </w:rPr>
        <w:t xml:space="preserve"> van de software extensies</w:t>
      </w:r>
    </w:p>
    <w:tbl>
      <w:tblPr>
        <w:tblStyle w:val="Rastertabel4-accent1"/>
        <w:tblW w:w="14142" w:type="dxa"/>
        <w:tblLook w:val="04A0" w:firstRow="1" w:lastRow="0" w:firstColumn="1" w:lastColumn="0" w:noHBand="0" w:noVBand="1"/>
      </w:tblPr>
      <w:tblGrid>
        <w:gridCol w:w="2366"/>
        <w:gridCol w:w="2366"/>
        <w:gridCol w:w="2366"/>
        <w:gridCol w:w="2366"/>
        <w:gridCol w:w="4678"/>
      </w:tblGrid>
      <w:tr w:rsidR="00365F50" w:rsidRPr="00360AA4" w14:paraId="170996C1" w14:textId="77777777" w:rsidTr="00365F50">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66" w:type="dxa"/>
          </w:tcPr>
          <w:p w14:paraId="0161AC7D" w14:textId="77777777" w:rsidR="00365F50" w:rsidRPr="00360AA4" w:rsidRDefault="00365F50" w:rsidP="00257508">
            <w:pPr>
              <w:jc w:val="center"/>
              <w:rPr>
                <w:rFonts w:asciiTheme="minorHAnsi" w:hAnsiTheme="minorHAnsi"/>
                <w:sz w:val="18"/>
              </w:rPr>
            </w:pPr>
            <w:r w:rsidRPr="00360AA4">
              <w:rPr>
                <w:rFonts w:asciiTheme="minorHAnsi" w:hAnsiTheme="minorHAnsi"/>
                <w:sz w:val="18"/>
              </w:rPr>
              <w:t>Algemeen</w:t>
            </w:r>
          </w:p>
        </w:tc>
        <w:tc>
          <w:tcPr>
            <w:tcW w:w="2366" w:type="dxa"/>
          </w:tcPr>
          <w:p w14:paraId="1B22F754" w14:textId="77777777" w:rsidR="00365F50" w:rsidRPr="00360AA4" w:rsidRDefault="00365F50" w:rsidP="0025750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18"/>
              </w:rPr>
            </w:pPr>
            <w:r w:rsidRPr="00360AA4">
              <w:rPr>
                <w:rFonts w:asciiTheme="minorHAnsi" w:hAnsiTheme="minorHAnsi"/>
                <w:sz w:val="18"/>
              </w:rPr>
              <w:t>Muhimbi</w:t>
            </w:r>
          </w:p>
        </w:tc>
        <w:tc>
          <w:tcPr>
            <w:tcW w:w="2366" w:type="dxa"/>
          </w:tcPr>
          <w:p w14:paraId="277702AC" w14:textId="77777777" w:rsidR="00365F50" w:rsidRPr="00360AA4" w:rsidRDefault="00365F50" w:rsidP="0025750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18"/>
              </w:rPr>
            </w:pPr>
            <w:r w:rsidRPr="00360AA4">
              <w:rPr>
                <w:rFonts w:asciiTheme="minorHAnsi" w:hAnsiTheme="minorHAnsi"/>
                <w:sz w:val="18"/>
              </w:rPr>
              <w:t>Boost Solution</w:t>
            </w:r>
          </w:p>
        </w:tc>
        <w:tc>
          <w:tcPr>
            <w:tcW w:w="2366" w:type="dxa"/>
          </w:tcPr>
          <w:p w14:paraId="1BAE4575" w14:textId="77777777" w:rsidR="00365F50" w:rsidRPr="00360AA4" w:rsidRDefault="00365F50" w:rsidP="0025750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18"/>
              </w:rPr>
            </w:pPr>
            <w:r w:rsidRPr="00360AA4">
              <w:rPr>
                <w:rFonts w:asciiTheme="minorHAnsi" w:hAnsiTheme="minorHAnsi"/>
                <w:sz w:val="18"/>
              </w:rPr>
              <w:t>K2C</w:t>
            </w:r>
          </w:p>
        </w:tc>
        <w:tc>
          <w:tcPr>
            <w:tcW w:w="4678" w:type="dxa"/>
          </w:tcPr>
          <w:p w14:paraId="55BB8C7E" w14:textId="77777777" w:rsidR="00365F50" w:rsidRPr="00360AA4" w:rsidRDefault="00365F50" w:rsidP="0025750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18"/>
              </w:rPr>
            </w:pPr>
            <w:r w:rsidRPr="00360AA4">
              <w:rPr>
                <w:rFonts w:asciiTheme="minorHAnsi" w:hAnsiTheme="minorHAnsi"/>
                <w:sz w:val="18"/>
              </w:rPr>
              <w:t>Aspose</w:t>
            </w:r>
          </w:p>
        </w:tc>
      </w:tr>
      <w:tr w:rsidR="00365F50" w:rsidRPr="00360AA4" w14:paraId="388AD57C" w14:textId="77777777" w:rsidTr="00365F50">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66" w:type="dxa"/>
          </w:tcPr>
          <w:p w14:paraId="65E92528" w14:textId="77777777" w:rsidR="00365F50" w:rsidRPr="00360AA4" w:rsidRDefault="00365F50" w:rsidP="0070061C">
            <w:pPr>
              <w:rPr>
                <w:rFonts w:asciiTheme="minorHAnsi" w:hAnsiTheme="minorHAnsi"/>
                <w:sz w:val="18"/>
              </w:rPr>
            </w:pPr>
            <w:r w:rsidRPr="00360AA4">
              <w:rPr>
                <w:rFonts w:asciiTheme="minorHAnsi" w:hAnsiTheme="minorHAnsi"/>
                <w:sz w:val="18"/>
              </w:rPr>
              <w:t>1. Prijs</w:t>
            </w:r>
          </w:p>
        </w:tc>
        <w:tc>
          <w:tcPr>
            <w:tcW w:w="2366" w:type="dxa"/>
          </w:tcPr>
          <w:p w14:paraId="3C434E77" w14:textId="77777777" w:rsidR="00365F50" w:rsidRPr="00360AA4" w:rsidRDefault="00365F50" w:rsidP="0070061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sz w:val="18"/>
              </w:rPr>
            </w:pPr>
            <w:r w:rsidRPr="00360AA4">
              <w:rPr>
                <w:rFonts w:asciiTheme="minorHAnsi" w:hAnsiTheme="minorHAnsi"/>
                <w:b/>
                <w:sz w:val="18"/>
              </w:rPr>
              <w:t>Variabel</w:t>
            </w:r>
          </w:p>
        </w:tc>
        <w:tc>
          <w:tcPr>
            <w:tcW w:w="2366" w:type="dxa"/>
          </w:tcPr>
          <w:p w14:paraId="7D260A63" w14:textId="77777777" w:rsidR="00365F50" w:rsidRPr="00360AA4" w:rsidRDefault="00365F50" w:rsidP="0070061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sz w:val="18"/>
              </w:rPr>
            </w:pPr>
            <w:r w:rsidRPr="00360AA4">
              <w:rPr>
                <w:rFonts w:asciiTheme="minorHAnsi" w:hAnsiTheme="minorHAnsi"/>
                <w:b/>
                <w:sz w:val="18"/>
              </w:rPr>
              <w:t>Variabel</w:t>
            </w:r>
          </w:p>
        </w:tc>
        <w:tc>
          <w:tcPr>
            <w:tcW w:w="2366" w:type="dxa"/>
          </w:tcPr>
          <w:p w14:paraId="37696C08" w14:textId="77777777" w:rsidR="00365F50" w:rsidRPr="00360AA4" w:rsidRDefault="00365F50" w:rsidP="0070061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sz w:val="18"/>
              </w:rPr>
            </w:pPr>
            <w:r w:rsidRPr="00360AA4">
              <w:rPr>
                <w:rFonts w:asciiTheme="minorHAnsi" w:hAnsiTheme="minorHAnsi"/>
                <w:b/>
                <w:sz w:val="18"/>
              </w:rPr>
              <w:t>Variabel</w:t>
            </w:r>
          </w:p>
        </w:tc>
        <w:tc>
          <w:tcPr>
            <w:tcW w:w="4678" w:type="dxa"/>
          </w:tcPr>
          <w:p w14:paraId="6BE48337" w14:textId="77777777" w:rsidR="00365F50" w:rsidRPr="00360AA4" w:rsidRDefault="00365F50" w:rsidP="0070061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sz w:val="18"/>
              </w:rPr>
            </w:pPr>
            <w:r w:rsidRPr="00360AA4">
              <w:rPr>
                <w:rFonts w:asciiTheme="minorHAnsi" w:hAnsiTheme="minorHAnsi"/>
                <w:b/>
                <w:sz w:val="18"/>
              </w:rPr>
              <w:t>Variabel</w:t>
            </w:r>
          </w:p>
        </w:tc>
      </w:tr>
      <w:tr w:rsidR="00C94E75" w:rsidRPr="00360AA4" w14:paraId="3E9648C5" w14:textId="77777777" w:rsidTr="00365F50">
        <w:trPr>
          <w:trHeight w:val="308"/>
        </w:trPr>
        <w:tc>
          <w:tcPr>
            <w:cnfStyle w:val="001000000000" w:firstRow="0" w:lastRow="0" w:firstColumn="1" w:lastColumn="0" w:oddVBand="0" w:evenVBand="0" w:oddHBand="0" w:evenHBand="0" w:firstRowFirstColumn="0" w:firstRowLastColumn="0" w:lastRowFirstColumn="0" w:lastRowLastColumn="0"/>
            <w:tcW w:w="2366" w:type="dxa"/>
          </w:tcPr>
          <w:p w14:paraId="412CBD4E" w14:textId="77777777" w:rsidR="00C94E75" w:rsidRPr="00360AA4" w:rsidRDefault="00C94E75" w:rsidP="0070061C">
            <w:pPr>
              <w:rPr>
                <w:rFonts w:asciiTheme="minorHAnsi" w:hAnsiTheme="minorHAnsi"/>
                <w:sz w:val="18"/>
              </w:rPr>
            </w:pPr>
          </w:p>
        </w:tc>
        <w:tc>
          <w:tcPr>
            <w:tcW w:w="2366" w:type="dxa"/>
          </w:tcPr>
          <w:p w14:paraId="5FA24C6A" w14:textId="77777777" w:rsidR="00C94E75" w:rsidRPr="00360AA4" w:rsidRDefault="00C94E75" w:rsidP="00A427D0">
            <w:pPr>
              <w:cnfStyle w:val="000000000000" w:firstRow="0" w:lastRow="0" w:firstColumn="0" w:lastColumn="0" w:oddVBand="0" w:evenVBand="0" w:oddHBand="0" w:evenHBand="0" w:firstRowFirstColumn="0" w:firstRowLastColumn="0" w:lastRowFirstColumn="0" w:lastRowLastColumn="0"/>
              <w:rPr>
                <w:rFonts w:asciiTheme="minorHAnsi" w:hAnsiTheme="minorHAnsi"/>
                <w:sz w:val="18"/>
              </w:rPr>
            </w:pPr>
          </w:p>
          <w:p w14:paraId="705A786A" w14:textId="77777777" w:rsidR="00C94E75" w:rsidRPr="00360AA4" w:rsidRDefault="00C94E75" w:rsidP="00A427D0">
            <w:pPr>
              <w:cnfStyle w:val="000000000000" w:firstRow="0" w:lastRow="0" w:firstColumn="0" w:lastColumn="0" w:oddVBand="0" w:evenVBand="0" w:oddHBand="0" w:evenHBand="0" w:firstRowFirstColumn="0" w:firstRowLastColumn="0" w:lastRowFirstColumn="0" w:lastRowLastColumn="0"/>
              <w:rPr>
                <w:rFonts w:asciiTheme="minorHAnsi" w:hAnsiTheme="minorHAnsi"/>
                <w:sz w:val="18"/>
              </w:rPr>
            </w:pPr>
          </w:p>
          <w:p w14:paraId="59CA68A7" w14:textId="77777777" w:rsidR="00C94E75" w:rsidRPr="00360AA4" w:rsidRDefault="00C94E75" w:rsidP="00A427D0">
            <w:pPr>
              <w:cnfStyle w:val="000000000000" w:firstRow="0" w:lastRow="0" w:firstColumn="0" w:lastColumn="0" w:oddVBand="0" w:evenVBand="0" w:oddHBand="0" w:evenHBand="0" w:firstRowFirstColumn="0" w:firstRowLastColumn="0" w:lastRowFirstColumn="0" w:lastRowLastColumn="0"/>
              <w:rPr>
                <w:rFonts w:asciiTheme="minorHAnsi" w:hAnsiTheme="minorHAnsi"/>
                <w:sz w:val="18"/>
              </w:rPr>
            </w:pPr>
          </w:p>
          <w:p w14:paraId="451DA91B" w14:textId="77777777" w:rsidR="00C94E75" w:rsidRPr="00360AA4" w:rsidRDefault="00C94E75" w:rsidP="00A427D0">
            <w:pPr>
              <w:cnfStyle w:val="000000000000" w:firstRow="0" w:lastRow="0" w:firstColumn="0" w:lastColumn="0" w:oddVBand="0" w:evenVBand="0" w:oddHBand="0" w:evenHBand="0" w:firstRowFirstColumn="0" w:firstRowLastColumn="0" w:lastRowFirstColumn="0" w:lastRowLastColumn="0"/>
              <w:rPr>
                <w:rFonts w:asciiTheme="minorHAnsi" w:hAnsiTheme="minorHAnsi"/>
                <w:sz w:val="18"/>
              </w:rPr>
            </w:pPr>
          </w:p>
          <w:p w14:paraId="1DED53DE" w14:textId="77777777" w:rsidR="00C94E75" w:rsidRPr="00360AA4" w:rsidRDefault="00C94E75" w:rsidP="00A427D0">
            <w:pPr>
              <w:cnfStyle w:val="000000000000" w:firstRow="0" w:lastRow="0" w:firstColumn="0" w:lastColumn="0" w:oddVBand="0" w:evenVBand="0" w:oddHBand="0" w:evenHBand="0" w:firstRowFirstColumn="0" w:firstRowLastColumn="0" w:lastRowFirstColumn="0" w:lastRowLastColumn="0"/>
              <w:rPr>
                <w:rFonts w:asciiTheme="minorHAnsi" w:hAnsiTheme="minorHAnsi"/>
                <w:sz w:val="18"/>
              </w:rPr>
            </w:pPr>
          </w:p>
          <w:p w14:paraId="34B72412" w14:textId="77777777" w:rsidR="00C94E75" w:rsidRPr="00360AA4" w:rsidRDefault="00C94E75" w:rsidP="00C94E75">
            <w:pPr>
              <w:pStyle w:val="Lijstalinea"/>
              <w:numPr>
                <w:ilvl w:val="0"/>
                <w:numId w:val="14"/>
              </w:numPr>
              <w:cnfStyle w:val="000000000000" w:firstRow="0" w:lastRow="0" w:firstColumn="0" w:lastColumn="0" w:oddVBand="0" w:evenVBand="0" w:oddHBand="0" w:evenHBand="0" w:firstRowFirstColumn="0" w:firstRowLastColumn="0" w:lastRowFirstColumn="0" w:lastRowLastColumn="0"/>
              <w:rPr>
                <w:rFonts w:cs="Times New Roman"/>
                <w:sz w:val="18"/>
              </w:rPr>
            </w:pPr>
            <w:r w:rsidRPr="00360AA4">
              <w:rPr>
                <w:rFonts w:cs="Times New Roman"/>
                <w:sz w:val="18"/>
              </w:rPr>
              <w:t>Enterprise License</w:t>
            </w:r>
          </w:p>
          <w:p w14:paraId="6C672935" w14:textId="70EF97C2" w:rsidR="00C94E75" w:rsidRPr="00360AA4" w:rsidRDefault="00C94E75" w:rsidP="0070061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18"/>
              </w:rPr>
            </w:pPr>
            <w:r w:rsidRPr="00360AA4">
              <w:rPr>
                <w:rFonts w:asciiTheme="minorHAnsi" w:hAnsiTheme="minorHAnsi"/>
                <w:sz w:val="18"/>
              </w:rPr>
              <w:t>Onbeperkte gebruikers en servers $9999</w:t>
            </w:r>
          </w:p>
        </w:tc>
        <w:tc>
          <w:tcPr>
            <w:tcW w:w="2366" w:type="dxa"/>
          </w:tcPr>
          <w:p w14:paraId="6F1E84AE" w14:textId="77777777" w:rsidR="00C94E75" w:rsidRPr="00360AA4" w:rsidRDefault="00C94E75" w:rsidP="00C94E75">
            <w:pPr>
              <w:pStyle w:val="Lijstalinea"/>
              <w:numPr>
                <w:ilvl w:val="0"/>
                <w:numId w:val="14"/>
              </w:num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rPr>
            </w:pPr>
            <w:r w:rsidRPr="00360AA4">
              <w:rPr>
                <w:rFonts w:eastAsia="Times New Roman" w:cs="Times New Roman"/>
                <w:color w:val="000000"/>
                <w:sz w:val="18"/>
              </w:rPr>
              <w:t>De prijzen voor een farm licentie voor 500 eindgebruikers beginnen $967</w:t>
            </w:r>
          </w:p>
          <w:p w14:paraId="00D4FE0D" w14:textId="77777777" w:rsidR="00C94E75" w:rsidRPr="00360AA4" w:rsidRDefault="00C94E75" w:rsidP="00A427D0">
            <w:pPr>
              <w:ind w:firstLine="4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18"/>
              </w:rPr>
            </w:pPr>
          </w:p>
          <w:p w14:paraId="0622EF80" w14:textId="77777777" w:rsidR="00C94E75" w:rsidRPr="00360AA4" w:rsidRDefault="00C94E75" w:rsidP="00C94E75">
            <w:pPr>
              <w:pStyle w:val="Lijstalinea"/>
              <w:numPr>
                <w:ilvl w:val="0"/>
                <w:numId w:val="14"/>
              </w:num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rPr>
            </w:pPr>
            <w:r w:rsidRPr="00360AA4">
              <w:rPr>
                <w:rFonts w:eastAsia="Times New Roman" w:cs="Times New Roman"/>
                <w:color w:val="000000"/>
                <w:sz w:val="18"/>
              </w:rPr>
              <w:t>Een complete server licentie begint $3196</w:t>
            </w:r>
          </w:p>
          <w:p w14:paraId="054AAC84" w14:textId="77777777" w:rsidR="00C94E75" w:rsidRPr="00360AA4" w:rsidRDefault="00C94E75" w:rsidP="00A427D0">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18"/>
              </w:rPr>
            </w:pPr>
          </w:p>
          <w:p w14:paraId="4CA4C838" w14:textId="1CC8E69B" w:rsidR="00C94E75" w:rsidRPr="00360AA4" w:rsidRDefault="00C94E75" w:rsidP="003C7E5C">
            <w:pPr>
              <w:pStyle w:val="Lijstalinea"/>
              <w:numPr>
                <w:ilvl w:val="0"/>
                <w:numId w:val="14"/>
              </w:num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rPr>
            </w:pPr>
            <w:r w:rsidRPr="00360AA4">
              <w:rPr>
                <w:rFonts w:eastAsia="Times New Roman" w:cs="Times New Roman"/>
                <w:color w:val="000000"/>
                <w:sz w:val="18"/>
              </w:rPr>
              <w:t xml:space="preserve">Een site </w:t>
            </w:r>
            <w:proofErr w:type="spellStart"/>
            <w:r w:rsidRPr="00360AA4">
              <w:rPr>
                <w:rFonts w:eastAsia="Times New Roman" w:cs="Times New Roman"/>
                <w:color w:val="000000"/>
                <w:sz w:val="18"/>
              </w:rPr>
              <w:t>collection</w:t>
            </w:r>
            <w:proofErr w:type="spellEnd"/>
            <w:r w:rsidRPr="00360AA4">
              <w:rPr>
                <w:rFonts w:eastAsia="Times New Roman" w:cs="Times New Roman"/>
                <w:color w:val="000000"/>
                <w:sz w:val="18"/>
              </w:rPr>
              <w:t xml:space="preserve"> licentie met 500 eindgebruikers kost $568 </w:t>
            </w:r>
          </w:p>
        </w:tc>
        <w:tc>
          <w:tcPr>
            <w:tcW w:w="2366" w:type="dxa"/>
          </w:tcPr>
          <w:p w14:paraId="624387AC" w14:textId="77777777" w:rsidR="00C94E75" w:rsidRPr="00360AA4" w:rsidRDefault="00C94E75" w:rsidP="00A427D0">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18"/>
              </w:rPr>
            </w:pPr>
          </w:p>
          <w:p w14:paraId="53B8C52C" w14:textId="77777777" w:rsidR="00C94E75" w:rsidRPr="00360AA4" w:rsidRDefault="00C94E75" w:rsidP="00A427D0">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18"/>
              </w:rPr>
            </w:pPr>
            <w:r w:rsidRPr="00360AA4">
              <w:rPr>
                <w:rFonts w:asciiTheme="minorHAnsi" w:eastAsia="Times New Roman" w:hAnsiTheme="minorHAnsi"/>
                <w:color w:val="000000"/>
                <w:sz w:val="18"/>
              </w:rPr>
              <w:br/>
            </w:r>
          </w:p>
          <w:p w14:paraId="72711434" w14:textId="77777777" w:rsidR="00C94E75" w:rsidRPr="00360AA4" w:rsidRDefault="00C94E75" w:rsidP="00C94E75">
            <w:pPr>
              <w:pStyle w:val="Lijstalinea"/>
              <w:numPr>
                <w:ilvl w:val="0"/>
                <w:numId w:val="18"/>
              </w:num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rPr>
            </w:pPr>
            <w:r w:rsidRPr="00360AA4">
              <w:rPr>
                <w:rFonts w:eastAsia="Times New Roman" w:cs="Times New Roman"/>
                <w:color w:val="000000"/>
                <w:sz w:val="18"/>
              </w:rPr>
              <w:t xml:space="preserve">1 site </w:t>
            </w:r>
            <w:proofErr w:type="spellStart"/>
            <w:r w:rsidRPr="00360AA4">
              <w:rPr>
                <w:rFonts w:eastAsia="Times New Roman" w:cs="Times New Roman"/>
                <w:color w:val="000000"/>
                <w:sz w:val="18"/>
              </w:rPr>
              <w:t>collection</w:t>
            </w:r>
            <w:proofErr w:type="spellEnd"/>
            <w:r w:rsidRPr="00360AA4">
              <w:rPr>
                <w:rFonts w:eastAsia="Times New Roman" w:cs="Times New Roman"/>
                <w:color w:val="000000"/>
                <w:sz w:val="18"/>
              </w:rPr>
              <w:t xml:space="preserve"> met onbeperkte gebruikers kost $950.</w:t>
            </w:r>
            <w:r w:rsidRPr="00360AA4">
              <w:rPr>
                <w:rFonts w:eastAsia="Times New Roman" w:cs="Times New Roman"/>
                <w:color w:val="000000"/>
                <w:sz w:val="18"/>
              </w:rPr>
              <w:br/>
            </w:r>
          </w:p>
          <w:p w14:paraId="77210C51" w14:textId="77777777" w:rsidR="00C94E75" w:rsidRPr="00360AA4" w:rsidRDefault="00C94E75" w:rsidP="00C94E75">
            <w:pPr>
              <w:pStyle w:val="Lijstalinea"/>
              <w:numPr>
                <w:ilvl w:val="0"/>
                <w:numId w:val="18"/>
              </w:num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rPr>
            </w:pPr>
            <w:r w:rsidRPr="00360AA4">
              <w:rPr>
                <w:rFonts w:eastAsia="Times New Roman" w:cs="Times New Roman"/>
                <w:color w:val="000000"/>
                <w:sz w:val="18"/>
              </w:rPr>
              <w:t xml:space="preserve">2 site </w:t>
            </w:r>
            <w:proofErr w:type="spellStart"/>
            <w:r w:rsidRPr="00360AA4">
              <w:rPr>
                <w:rFonts w:eastAsia="Times New Roman" w:cs="Times New Roman"/>
                <w:color w:val="000000"/>
                <w:sz w:val="18"/>
              </w:rPr>
              <w:t>collections</w:t>
            </w:r>
            <w:proofErr w:type="spellEnd"/>
            <w:r w:rsidRPr="00360AA4">
              <w:rPr>
                <w:rFonts w:eastAsia="Times New Roman" w:cs="Times New Roman"/>
                <w:color w:val="000000"/>
                <w:sz w:val="18"/>
              </w:rPr>
              <w:t xml:space="preserve"> met onbeperkte sites kost $1500 </w:t>
            </w:r>
          </w:p>
          <w:p w14:paraId="27A09862" w14:textId="77777777" w:rsidR="00C94E75" w:rsidRPr="00360AA4" w:rsidRDefault="00C94E75" w:rsidP="0070061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18"/>
              </w:rPr>
            </w:pPr>
          </w:p>
        </w:tc>
        <w:tc>
          <w:tcPr>
            <w:tcW w:w="4678" w:type="dxa"/>
          </w:tcPr>
          <w:p w14:paraId="49E28253" w14:textId="77777777" w:rsidR="00C94E75" w:rsidRPr="00360AA4" w:rsidRDefault="00C94E75" w:rsidP="00A427D0">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18"/>
              </w:rPr>
            </w:pPr>
          </w:p>
          <w:p w14:paraId="11AE9095" w14:textId="77777777" w:rsidR="00C94E75" w:rsidRPr="00360AA4" w:rsidRDefault="00C94E75" w:rsidP="00A427D0">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18"/>
              </w:rPr>
            </w:pPr>
          </w:p>
          <w:p w14:paraId="70ED6337" w14:textId="77777777" w:rsidR="00C94E75" w:rsidRPr="00360AA4" w:rsidRDefault="00C94E75" w:rsidP="00A427D0">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18"/>
              </w:rPr>
            </w:pPr>
          </w:p>
          <w:p w14:paraId="5E0432EF" w14:textId="77777777" w:rsidR="00C94E75" w:rsidRPr="00360AA4" w:rsidRDefault="00C94E75" w:rsidP="00A427D0">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18"/>
              </w:rPr>
            </w:pPr>
          </w:p>
          <w:p w14:paraId="6222E1B3" w14:textId="77777777" w:rsidR="00C94E75" w:rsidRPr="00360AA4" w:rsidRDefault="00C94E75" w:rsidP="00A427D0">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18"/>
              </w:rPr>
            </w:pPr>
          </w:p>
          <w:p w14:paraId="6F3978ED" w14:textId="77777777" w:rsidR="00C94E75" w:rsidRPr="00360AA4" w:rsidRDefault="00C94E75" w:rsidP="00C94E75">
            <w:pPr>
              <w:pStyle w:val="Lijstalinea"/>
              <w:numPr>
                <w:ilvl w:val="0"/>
                <w:numId w:val="19"/>
              </w:num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rPr>
            </w:pPr>
            <w:r w:rsidRPr="00360AA4">
              <w:rPr>
                <w:rFonts w:eastAsia="Times New Roman" w:cs="Times New Roman"/>
                <w:color w:val="000000"/>
                <w:sz w:val="18"/>
              </w:rPr>
              <w:t>Site OEM (1 ontwikkelaar en onbeperkte locaties)</w:t>
            </w:r>
          </w:p>
          <w:p w14:paraId="0AE10154" w14:textId="77777777" w:rsidR="00C94E75" w:rsidRPr="00360AA4" w:rsidRDefault="00C94E75" w:rsidP="00A427D0">
            <w:pPr>
              <w:pStyle w:val="Lijstalinea"/>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rPr>
            </w:pPr>
            <w:r w:rsidRPr="00360AA4">
              <w:rPr>
                <w:rFonts w:eastAsia="Times New Roman" w:cs="Times New Roman"/>
                <w:color w:val="000000"/>
                <w:sz w:val="18"/>
              </w:rPr>
              <w:t>De prijs is $8386</w:t>
            </w:r>
          </w:p>
          <w:p w14:paraId="2BF3AF3C" w14:textId="77777777" w:rsidR="00C94E75" w:rsidRPr="00360AA4" w:rsidRDefault="00C94E75" w:rsidP="0070061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18"/>
              </w:rPr>
            </w:pPr>
          </w:p>
        </w:tc>
      </w:tr>
      <w:tr w:rsidR="00365F50" w:rsidRPr="00360AA4" w14:paraId="4C07A846" w14:textId="77777777" w:rsidTr="00365F50">
        <w:trPr>
          <w:cnfStyle w:val="000000100000" w:firstRow="0" w:lastRow="0" w:firstColumn="0" w:lastColumn="0" w:oddVBand="0" w:evenVBand="0" w:oddHBand="1"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2366" w:type="dxa"/>
          </w:tcPr>
          <w:p w14:paraId="26727B58" w14:textId="77777777" w:rsidR="00365F50" w:rsidRPr="00360AA4" w:rsidRDefault="00365F50" w:rsidP="0070061C">
            <w:pPr>
              <w:rPr>
                <w:rFonts w:asciiTheme="minorHAnsi" w:hAnsiTheme="minorHAnsi"/>
                <w:sz w:val="18"/>
              </w:rPr>
            </w:pPr>
            <w:r w:rsidRPr="00360AA4">
              <w:rPr>
                <w:rFonts w:asciiTheme="minorHAnsi" w:hAnsiTheme="minorHAnsi"/>
                <w:sz w:val="18"/>
              </w:rPr>
              <w:t>2. Flexibiliteit</w:t>
            </w:r>
          </w:p>
        </w:tc>
        <w:tc>
          <w:tcPr>
            <w:tcW w:w="2366" w:type="dxa"/>
          </w:tcPr>
          <w:p w14:paraId="10F2A747" w14:textId="77777777" w:rsidR="00365F50" w:rsidRPr="00360AA4" w:rsidRDefault="00365F50" w:rsidP="0070061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sz w:val="18"/>
              </w:rPr>
            </w:pPr>
            <w:r w:rsidRPr="00360AA4">
              <w:rPr>
                <w:rFonts w:asciiTheme="minorHAnsi" w:hAnsiTheme="minorHAnsi"/>
                <w:b/>
                <w:sz w:val="18"/>
              </w:rPr>
              <w:t>7</w:t>
            </w:r>
          </w:p>
        </w:tc>
        <w:tc>
          <w:tcPr>
            <w:tcW w:w="2366" w:type="dxa"/>
          </w:tcPr>
          <w:p w14:paraId="48080D22" w14:textId="77777777" w:rsidR="00365F50" w:rsidRPr="00360AA4" w:rsidRDefault="00365F50" w:rsidP="0070061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sz w:val="18"/>
              </w:rPr>
            </w:pPr>
            <w:r w:rsidRPr="00360AA4">
              <w:rPr>
                <w:rFonts w:asciiTheme="minorHAnsi" w:hAnsiTheme="minorHAnsi"/>
                <w:b/>
                <w:sz w:val="18"/>
              </w:rPr>
              <w:t>6</w:t>
            </w:r>
          </w:p>
        </w:tc>
        <w:tc>
          <w:tcPr>
            <w:tcW w:w="2366" w:type="dxa"/>
          </w:tcPr>
          <w:p w14:paraId="77ECAFFC" w14:textId="77777777" w:rsidR="00365F50" w:rsidRPr="00360AA4" w:rsidRDefault="00365F50" w:rsidP="0070061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sz w:val="18"/>
              </w:rPr>
            </w:pPr>
            <w:r w:rsidRPr="00360AA4">
              <w:rPr>
                <w:rFonts w:asciiTheme="minorHAnsi" w:hAnsiTheme="minorHAnsi"/>
                <w:b/>
                <w:sz w:val="18"/>
              </w:rPr>
              <w:t>5,5</w:t>
            </w:r>
          </w:p>
        </w:tc>
        <w:tc>
          <w:tcPr>
            <w:tcW w:w="4678" w:type="dxa"/>
          </w:tcPr>
          <w:p w14:paraId="79339C7F" w14:textId="77777777" w:rsidR="00365F50" w:rsidRPr="00360AA4" w:rsidRDefault="00365F50" w:rsidP="0070061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sz w:val="18"/>
              </w:rPr>
            </w:pPr>
            <w:r w:rsidRPr="00360AA4">
              <w:rPr>
                <w:rFonts w:asciiTheme="minorHAnsi" w:hAnsiTheme="minorHAnsi"/>
                <w:b/>
                <w:sz w:val="18"/>
              </w:rPr>
              <w:t>5,5</w:t>
            </w:r>
          </w:p>
        </w:tc>
      </w:tr>
      <w:tr w:rsidR="00365F50" w:rsidRPr="00360AA4" w14:paraId="5306913B" w14:textId="77777777" w:rsidTr="00365F50">
        <w:trPr>
          <w:trHeight w:val="290"/>
        </w:trPr>
        <w:tc>
          <w:tcPr>
            <w:cnfStyle w:val="001000000000" w:firstRow="0" w:lastRow="0" w:firstColumn="1" w:lastColumn="0" w:oddVBand="0" w:evenVBand="0" w:oddHBand="0" w:evenHBand="0" w:firstRowFirstColumn="0" w:firstRowLastColumn="0" w:lastRowFirstColumn="0" w:lastRowLastColumn="0"/>
            <w:tcW w:w="2366" w:type="dxa"/>
          </w:tcPr>
          <w:p w14:paraId="5CCF743F" w14:textId="77777777" w:rsidR="00365F50" w:rsidRPr="00360AA4" w:rsidRDefault="00365F50" w:rsidP="0070061C">
            <w:pPr>
              <w:rPr>
                <w:rFonts w:asciiTheme="minorHAnsi" w:hAnsiTheme="minorHAnsi"/>
                <w:sz w:val="18"/>
              </w:rPr>
            </w:pPr>
          </w:p>
        </w:tc>
        <w:tc>
          <w:tcPr>
            <w:tcW w:w="2366" w:type="dxa"/>
          </w:tcPr>
          <w:p w14:paraId="1DAB8788" w14:textId="77777777" w:rsidR="00365F50" w:rsidRPr="00360AA4" w:rsidRDefault="00365F50" w:rsidP="0070061C">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18"/>
              </w:rPr>
            </w:pPr>
            <w:r w:rsidRPr="00360AA4">
              <w:rPr>
                <w:rFonts w:asciiTheme="minorHAnsi" w:eastAsia="Times New Roman" w:hAnsiTheme="minorHAnsi"/>
                <w:color w:val="000000"/>
                <w:sz w:val="18"/>
              </w:rPr>
              <w:t>Het is erg beperkt door de gesloten omgeving.</w:t>
            </w:r>
          </w:p>
        </w:tc>
        <w:tc>
          <w:tcPr>
            <w:tcW w:w="2366" w:type="dxa"/>
          </w:tcPr>
          <w:p w14:paraId="587B1C6F" w14:textId="77777777" w:rsidR="00365F50" w:rsidRPr="00360AA4" w:rsidRDefault="00365F50" w:rsidP="0070061C">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18"/>
              </w:rPr>
            </w:pPr>
            <w:r w:rsidRPr="00360AA4">
              <w:rPr>
                <w:rFonts w:asciiTheme="minorHAnsi" w:eastAsia="Times New Roman" w:hAnsiTheme="minorHAnsi"/>
                <w:color w:val="000000"/>
                <w:sz w:val="18"/>
              </w:rPr>
              <w:t>Het is erg beperkt door de gesloten omgeving.</w:t>
            </w:r>
          </w:p>
        </w:tc>
        <w:tc>
          <w:tcPr>
            <w:tcW w:w="2366" w:type="dxa"/>
          </w:tcPr>
          <w:p w14:paraId="05FEB8BA" w14:textId="77777777" w:rsidR="00365F50" w:rsidRPr="00360AA4" w:rsidRDefault="00365F50" w:rsidP="0070061C">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18"/>
              </w:rPr>
            </w:pPr>
            <w:r w:rsidRPr="00360AA4">
              <w:rPr>
                <w:rFonts w:asciiTheme="minorHAnsi" w:eastAsia="Times New Roman" w:hAnsiTheme="minorHAnsi"/>
                <w:color w:val="000000"/>
                <w:sz w:val="18"/>
              </w:rPr>
              <w:t>Het is erg beperkt door de gesloten omgeving.</w:t>
            </w:r>
          </w:p>
        </w:tc>
        <w:tc>
          <w:tcPr>
            <w:tcW w:w="4678" w:type="dxa"/>
          </w:tcPr>
          <w:p w14:paraId="090D01B1" w14:textId="77777777" w:rsidR="00365F50" w:rsidRPr="00360AA4" w:rsidRDefault="00365F50" w:rsidP="0070061C">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18"/>
              </w:rPr>
            </w:pPr>
            <w:r w:rsidRPr="00360AA4">
              <w:rPr>
                <w:rFonts w:asciiTheme="minorHAnsi" w:eastAsia="Times New Roman" w:hAnsiTheme="minorHAnsi"/>
                <w:color w:val="000000"/>
                <w:sz w:val="18"/>
              </w:rPr>
              <w:t>Het is erg beperkt door de gesloten omgeving. Je hebt geen mogelijkheid om iets te veranderen.</w:t>
            </w:r>
          </w:p>
        </w:tc>
      </w:tr>
      <w:tr w:rsidR="00365F50" w:rsidRPr="00360AA4" w14:paraId="41F9F86C" w14:textId="77777777" w:rsidTr="00365F50">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66" w:type="dxa"/>
          </w:tcPr>
          <w:p w14:paraId="3DFE6B89" w14:textId="77777777" w:rsidR="00365F50" w:rsidRPr="00360AA4" w:rsidRDefault="00365F50" w:rsidP="0070061C">
            <w:pPr>
              <w:rPr>
                <w:rFonts w:asciiTheme="minorHAnsi" w:hAnsiTheme="minorHAnsi"/>
                <w:sz w:val="18"/>
              </w:rPr>
            </w:pPr>
            <w:r w:rsidRPr="00360AA4">
              <w:rPr>
                <w:rFonts w:asciiTheme="minorHAnsi" w:hAnsiTheme="minorHAnsi"/>
                <w:sz w:val="18"/>
              </w:rPr>
              <w:t>3. Overzichtelijkheid van de interface</w:t>
            </w:r>
          </w:p>
        </w:tc>
        <w:tc>
          <w:tcPr>
            <w:tcW w:w="2366" w:type="dxa"/>
          </w:tcPr>
          <w:p w14:paraId="64703E35" w14:textId="77777777" w:rsidR="00365F50" w:rsidRPr="00360AA4" w:rsidRDefault="00365F50" w:rsidP="0070061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sz w:val="18"/>
              </w:rPr>
            </w:pPr>
            <w:r w:rsidRPr="00360AA4">
              <w:rPr>
                <w:rFonts w:asciiTheme="minorHAnsi" w:hAnsiTheme="minorHAnsi"/>
                <w:b/>
                <w:sz w:val="18"/>
              </w:rPr>
              <w:t>7</w:t>
            </w:r>
          </w:p>
        </w:tc>
        <w:tc>
          <w:tcPr>
            <w:tcW w:w="2366" w:type="dxa"/>
          </w:tcPr>
          <w:p w14:paraId="410F767B" w14:textId="77777777" w:rsidR="00365F50" w:rsidRPr="00360AA4" w:rsidRDefault="00365F50" w:rsidP="0070061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sz w:val="18"/>
              </w:rPr>
            </w:pPr>
            <w:r w:rsidRPr="00360AA4">
              <w:rPr>
                <w:rFonts w:asciiTheme="minorHAnsi" w:hAnsiTheme="minorHAnsi"/>
                <w:b/>
                <w:sz w:val="18"/>
              </w:rPr>
              <w:t>6</w:t>
            </w:r>
          </w:p>
        </w:tc>
        <w:tc>
          <w:tcPr>
            <w:tcW w:w="2366" w:type="dxa"/>
          </w:tcPr>
          <w:p w14:paraId="094136DC" w14:textId="77777777" w:rsidR="00365F50" w:rsidRPr="00360AA4" w:rsidRDefault="00365F50" w:rsidP="0070061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sz w:val="18"/>
              </w:rPr>
            </w:pPr>
            <w:r w:rsidRPr="00360AA4">
              <w:rPr>
                <w:rFonts w:asciiTheme="minorHAnsi" w:hAnsiTheme="minorHAnsi"/>
                <w:b/>
                <w:sz w:val="18"/>
              </w:rPr>
              <w:t>5</w:t>
            </w:r>
          </w:p>
        </w:tc>
        <w:tc>
          <w:tcPr>
            <w:tcW w:w="4678" w:type="dxa"/>
          </w:tcPr>
          <w:p w14:paraId="775CE63F" w14:textId="77777777" w:rsidR="00365F50" w:rsidRPr="00360AA4" w:rsidRDefault="00365F50" w:rsidP="0070061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sz w:val="18"/>
              </w:rPr>
            </w:pPr>
            <w:r w:rsidRPr="00360AA4">
              <w:rPr>
                <w:rFonts w:asciiTheme="minorHAnsi" w:hAnsiTheme="minorHAnsi"/>
                <w:b/>
                <w:sz w:val="18"/>
              </w:rPr>
              <w:t>8</w:t>
            </w:r>
          </w:p>
        </w:tc>
      </w:tr>
      <w:tr w:rsidR="00365F50" w:rsidRPr="00360AA4" w14:paraId="01609573" w14:textId="77777777" w:rsidTr="00365F50">
        <w:trPr>
          <w:trHeight w:val="290"/>
        </w:trPr>
        <w:tc>
          <w:tcPr>
            <w:cnfStyle w:val="001000000000" w:firstRow="0" w:lastRow="0" w:firstColumn="1" w:lastColumn="0" w:oddVBand="0" w:evenVBand="0" w:oddHBand="0" w:evenHBand="0" w:firstRowFirstColumn="0" w:firstRowLastColumn="0" w:lastRowFirstColumn="0" w:lastRowLastColumn="0"/>
            <w:tcW w:w="2366" w:type="dxa"/>
          </w:tcPr>
          <w:p w14:paraId="2DBC12B0" w14:textId="77777777" w:rsidR="00365F50" w:rsidRPr="00360AA4" w:rsidRDefault="00365F50" w:rsidP="0070061C">
            <w:pPr>
              <w:rPr>
                <w:rFonts w:asciiTheme="minorHAnsi" w:hAnsiTheme="minorHAnsi"/>
                <w:sz w:val="18"/>
              </w:rPr>
            </w:pPr>
          </w:p>
        </w:tc>
        <w:tc>
          <w:tcPr>
            <w:tcW w:w="2366" w:type="dxa"/>
          </w:tcPr>
          <w:p w14:paraId="2325C068" w14:textId="77777777" w:rsidR="00365F50" w:rsidRPr="00360AA4" w:rsidRDefault="00365F50" w:rsidP="0070061C">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18"/>
              </w:rPr>
            </w:pPr>
            <w:r w:rsidRPr="00360AA4">
              <w:rPr>
                <w:rFonts w:asciiTheme="minorHAnsi" w:eastAsia="Times New Roman" w:hAnsiTheme="minorHAnsi"/>
                <w:color w:val="000000"/>
                <w:sz w:val="18"/>
              </w:rPr>
              <w:t xml:space="preserve">Het is erg overzichtelijk doordat de knop in de </w:t>
            </w:r>
            <w:proofErr w:type="spellStart"/>
            <w:r w:rsidRPr="00360AA4">
              <w:rPr>
                <w:rFonts w:asciiTheme="minorHAnsi" w:eastAsia="Times New Roman" w:hAnsiTheme="minorHAnsi"/>
                <w:color w:val="000000"/>
                <w:sz w:val="18"/>
              </w:rPr>
              <w:t>ribbon</w:t>
            </w:r>
            <w:proofErr w:type="spellEnd"/>
            <w:r w:rsidRPr="00360AA4">
              <w:rPr>
                <w:rFonts w:asciiTheme="minorHAnsi" w:eastAsia="Times New Roman" w:hAnsiTheme="minorHAnsi"/>
                <w:color w:val="000000"/>
                <w:sz w:val="18"/>
              </w:rPr>
              <w:t xml:space="preserve"> is verwerkt aan de bovenkant van de balk.</w:t>
            </w:r>
          </w:p>
        </w:tc>
        <w:tc>
          <w:tcPr>
            <w:tcW w:w="2366" w:type="dxa"/>
          </w:tcPr>
          <w:p w14:paraId="7A5320C8" w14:textId="77777777" w:rsidR="00365F50" w:rsidRPr="00360AA4" w:rsidRDefault="00365F50" w:rsidP="0070061C">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18"/>
              </w:rPr>
            </w:pPr>
            <w:r w:rsidRPr="00360AA4">
              <w:rPr>
                <w:rFonts w:asciiTheme="minorHAnsi" w:eastAsia="Times New Roman" w:hAnsiTheme="minorHAnsi"/>
                <w:color w:val="000000"/>
                <w:sz w:val="18"/>
              </w:rPr>
              <w:t>Overzichtelijke knoppenbalk. Je kunt documenten converteren, downloaden, verzenden en combineren.</w:t>
            </w:r>
          </w:p>
        </w:tc>
        <w:tc>
          <w:tcPr>
            <w:tcW w:w="2366" w:type="dxa"/>
          </w:tcPr>
          <w:p w14:paraId="621D920A" w14:textId="41DBB78F" w:rsidR="00365F50" w:rsidRPr="00360AA4" w:rsidRDefault="00365F50" w:rsidP="00E4658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18"/>
              </w:rPr>
            </w:pPr>
            <w:r w:rsidRPr="00360AA4">
              <w:rPr>
                <w:rFonts w:asciiTheme="minorHAnsi" w:eastAsia="Times New Roman" w:hAnsiTheme="minorHAnsi"/>
                <w:color w:val="000000"/>
                <w:sz w:val="18"/>
              </w:rPr>
              <w:t xml:space="preserve">Onoverzichtelijke interface doordat er geen duidelijke knoppen zijn in de bovenbalk. </w:t>
            </w:r>
          </w:p>
        </w:tc>
        <w:tc>
          <w:tcPr>
            <w:tcW w:w="4678" w:type="dxa"/>
          </w:tcPr>
          <w:p w14:paraId="5E08598E" w14:textId="77777777" w:rsidR="00365F50" w:rsidRPr="00360AA4" w:rsidRDefault="00365F50" w:rsidP="0070061C">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18"/>
              </w:rPr>
            </w:pPr>
            <w:r w:rsidRPr="00360AA4">
              <w:rPr>
                <w:rFonts w:asciiTheme="minorHAnsi" w:eastAsia="Times New Roman" w:hAnsiTheme="minorHAnsi"/>
                <w:color w:val="000000"/>
                <w:sz w:val="18"/>
              </w:rPr>
              <w:t>Mooi weggewerkte interface. Als je een bestand selecteert krijg je de optie om het bestand te converteren.</w:t>
            </w:r>
          </w:p>
        </w:tc>
      </w:tr>
      <w:tr w:rsidR="00365F50" w:rsidRPr="00360AA4" w14:paraId="531CB3A8" w14:textId="77777777" w:rsidTr="00365F50">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2366" w:type="dxa"/>
          </w:tcPr>
          <w:p w14:paraId="25FAA809" w14:textId="0F25227B" w:rsidR="00365F50" w:rsidRPr="00360AA4" w:rsidRDefault="00365F50" w:rsidP="0070061C">
            <w:pPr>
              <w:rPr>
                <w:rFonts w:asciiTheme="minorHAnsi" w:hAnsiTheme="minorHAnsi"/>
                <w:sz w:val="18"/>
              </w:rPr>
            </w:pPr>
            <w:r w:rsidRPr="00360AA4">
              <w:rPr>
                <w:rFonts w:asciiTheme="minorHAnsi" w:hAnsiTheme="minorHAnsi"/>
                <w:sz w:val="18"/>
              </w:rPr>
              <w:t>4. Support</w:t>
            </w:r>
          </w:p>
        </w:tc>
        <w:tc>
          <w:tcPr>
            <w:tcW w:w="2366" w:type="dxa"/>
          </w:tcPr>
          <w:p w14:paraId="1C0D168C" w14:textId="645D37B2" w:rsidR="00365F50" w:rsidRPr="00360AA4" w:rsidRDefault="00365F50" w:rsidP="0070061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18"/>
              </w:rPr>
            </w:pPr>
            <w:r w:rsidRPr="00360AA4">
              <w:rPr>
                <w:rFonts w:asciiTheme="minorHAnsi" w:eastAsia="Times New Roman" w:hAnsiTheme="minorHAnsi"/>
                <w:color w:val="000000"/>
                <w:sz w:val="18"/>
              </w:rPr>
              <w:t>6</w:t>
            </w:r>
          </w:p>
        </w:tc>
        <w:tc>
          <w:tcPr>
            <w:tcW w:w="2366" w:type="dxa"/>
          </w:tcPr>
          <w:p w14:paraId="3D26B1F5" w14:textId="7271E9F5" w:rsidR="00365F50" w:rsidRPr="00360AA4" w:rsidRDefault="00365F50" w:rsidP="0070061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18"/>
              </w:rPr>
            </w:pPr>
            <w:r w:rsidRPr="00360AA4">
              <w:rPr>
                <w:rFonts w:asciiTheme="minorHAnsi" w:eastAsia="Times New Roman" w:hAnsiTheme="minorHAnsi"/>
                <w:color w:val="000000"/>
                <w:sz w:val="18"/>
              </w:rPr>
              <w:t>7</w:t>
            </w:r>
          </w:p>
        </w:tc>
        <w:tc>
          <w:tcPr>
            <w:tcW w:w="2366" w:type="dxa"/>
          </w:tcPr>
          <w:p w14:paraId="1085C738" w14:textId="2F6907AF" w:rsidR="00365F50" w:rsidRPr="00360AA4" w:rsidRDefault="00365F50" w:rsidP="0070061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18"/>
              </w:rPr>
            </w:pPr>
            <w:r w:rsidRPr="00360AA4">
              <w:rPr>
                <w:rFonts w:asciiTheme="minorHAnsi" w:eastAsia="Times New Roman" w:hAnsiTheme="minorHAnsi"/>
                <w:color w:val="000000"/>
                <w:sz w:val="18"/>
              </w:rPr>
              <w:t>4</w:t>
            </w:r>
          </w:p>
        </w:tc>
        <w:tc>
          <w:tcPr>
            <w:tcW w:w="4678" w:type="dxa"/>
          </w:tcPr>
          <w:p w14:paraId="48CF487D" w14:textId="2730C11C" w:rsidR="00365F50" w:rsidRPr="00360AA4" w:rsidRDefault="00365F50" w:rsidP="0070061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18"/>
              </w:rPr>
            </w:pPr>
            <w:r w:rsidRPr="00360AA4">
              <w:rPr>
                <w:rFonts w:asciiTheme="minorHAnsi" w:eastAsia="Times New Roman" w:hAnsiTheme="minorHAnsi"/>
                <w:color w:val="000000"/>
                <w:sz w:val="18"/>
              </w:rPr>
              <w:t>7</w:t>
            </w:r>
          </w:p>
        </w:tc>
      </w:tr>
      <w:tr w:rsidR="00365F50" w:rsidRPr="00360AA4" w14:paraId="774F9D12" w14:textId="77777777" w:rsidTr="00365F50">
        <w:trPr>
          <w:trHeight w:val="290"/>
        </w:trPr>
        <w:tc>
          <w:tcPr>
            <w:cnfStyle w:val="001000000000" w:firstRow="0" w:lastRow="0" w:firstColumn="1" w:lastColumn="0" w:oddVBand="0" w:evenVBand="0" w:oddHBand="0" w:evenHBand="0" w:firstRowFirstColumn="0" w:firstRowLastColumn="0" w:lastRowFirstColumn="0" w:lastRowLastColumn="0"/>
            <w:tcW w:w="2366" w:type="dxa"/>
          </w:tcPr>
          <w:p w14:paraId="530B5BEC" w14:textId="77777777" w:rsidR="00365F50" w:rsidRPr="00360AA4" w:rsidRDefault="00365F50" w:rsidP="0070061C">
            <w:pPr>
              <w:rPr>
                <w:rFonts w:asciiTheme="minorHAnsi" w:hAnsiTheme="minorHAnsi"/>
                <w:b w:val="0"/>
                <w:sz w:val="18"/>
              </w:rPr>
            </w:pPr>
          </w:p>
        </w:tc>
        <w:tc>
          <w:tcPr>
            <w:tcW w:w="2366" w:type="dxa"/>
          </w:tcPr>
          <w:p w14:paraId="75D25C60" w14:textId="0D208B85" w:rsidR="00365F50" w:rsidRPr="00360AA4" w:rsidRDefault="00365F50" w:rsidP="00E4658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18"/>
              </w:rPr>
            </w:pPr>
            <w:r w:rsidRPr="00360AA4">
              <w:rPr>
                <w:rFonts w:asciiTheme="minorHAnsi" w:eastAsia="Times New Roman" w:hAnsiTheme="minorHAnsi"/>
                <w:color w:val="000000"/>
                <w:sz w:val="18"/>
              </w:rPr>
              <w:t xml:space="preserve">Support loopt middels de site van Muhimbi. </w:t>
            </w:r>
            <w:proofErr w:type="spellStart"/>
            <w:r w:rsidRPr="00360AA4">
              <w:rPr>
                <w:rFonts w:asciiTheme="minorHAnsi" w:eastAsia="Times New Roman" w:hAnsiTheme="minorHAnsi"/>
                <w:color w:val="000000"/>
                <w:sz w:val="18"/>
              </w:rPr>
              <w:t>FAQs</w:t>
            </w:r>
            <w:proofErr w:type="spellEnd"/>
            <w:r w:rsidRPr="00360AA4">
              <w:rPr>
                <w:rFonts w:asciiTheme="minorHAnsi" w:eastAsia="Times New Roman" w:hAnsiTheme="minorHAnsi"/>
                <w:color w:val="000000"/>
                <w:sz w:val="18"/>
              </w:rPr>
              <w:t>, Documentatie, Discussie borden en live chat met experts. Geen extra kosten.</w:t>
            </w:r>
          </w:p>
        </w:tc>
        <w:tc>
          <w:tcPr>
            <w:tcW w:w="2366" w:type="dxa"/>
          </w:tcPr>
          <w:p w14:paraId="222EC171" w14:textId="1994D55E" w:rsidR="00365F50" w:rsidRPr="00360AA4" w:rsidRDefault="00365F50" w:rsidP="00E4658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18"/>
              </w:rPr>
            </w:pPr>
            <w:r w:rsidRPr="00360AA4">
              <w:rPr>
                <w:rFonts w:asciiTheme="minorHAnsi" w:eastAsia="Times New Roman" w:hAnsiTheme="minorHAnsi"/>
                <w:color w:val="000000"/>
                <w:sz w:val="18"/>
              </w:rPr>
              <w:t>Er is een mogelijkheid om premium support aan te schaffen. Dit moet per jaar worden verlengd. Prijzen variëren.</w:t>
            </w:r>
          </w:p>
        </w:tc>
        <w:tc>
          <w:tcPr>
            <w:tcW w:w="2366" w:type="dxa"/>
          </w:tcPr>
          <w:p w14:paraId="76BFDB8C" w14:textId="72011AAB" w:rsidR="00365F50" w:rsidRPr="00360AA4" w:rsidRDefault="00365F50" w:rsidP="00E4658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18"/>
              </w:rPr>
            </w:pPr>
            <w:r w:rsidRPr="00360AA4">
              <w:rPr>
                <w:rFonts w:asciiTheme="minorHAnsi" w:eastAsia="Times New Roman" w:hAnsiTheme="minorHAnsi"/>
                <w:color w:val="000000"/>
                <w:sz w:val="18"/>
              </w:rPr>
              <w:t xml:space="preserve">Voor support dient erin te loggen bij K2C </w:t>
            </w:r>
            <w:proofErr w:type="spellStart"/>
            <w:r w:rsidRPr="00360AA4">
              <w:rPr>
                <w:rFonts w:asciiTheme="minorHAnsi" w:eastAsia="Times New Roman" w:hAnsiTheme="minorHAnsi"/>
                <w:color w:val="000000"/>
                <w:sz w:val="18"/>
              </w:rPr>
              <w:t>solutions</w:t>
            </w:r>
            <w:proofErr w:type="spellEnd"/>
            <w:r w:rsidRPr="00360AA4">
              <w:rPr>
                <w:rFonts w:asciiTheme="minorHAnsi" w:eastAsia="Times New Roman" w:hAnsiTheme="minorHAnsi"/>
                <w:color w:val="000000"/>
                <w:sz w:val="18"/>
              </w:rPr>
              <w:t xml:space="preserve">. Er is verder niets bekend over </w:t>
            </w:r>
            <w:proofErr w:type="gramStart"/>
            <w:r w:rsidRPr="00360AA4">
              <w:rPr>
                <w:rFonts w:asciiTheme="minorHAnsi" w:eastAsia="Times New Roman" w:hAnsiTheme="minorHAnsi"/>
                <w:color w:val="000000"/>
                <w:sz w:val="18"/>
              </w:rPr>
              <w:t>de</w:t>
            </w:r>
            <w:proofErr w:type="gramEnd"/>
            <w:r w:rsidRPr="00360AA4">
              <w:rPr>
                <w:rFonts w:asciiTheme="minorHAnsi" w:eastAsia="Times New Roman" w:hAnsiTheme="minorHAnsi"/>
                <w:color w:val="000000"/>
                <w:sz w:val="18"/>
              </w:rPr>
              <w:t xml:space="preserve"> support. </w:t>
            </w:r>
          </w:p>
        </w:tc>
        <w:tc>
          <w:tcPr>
            <w:tcW w:w="4678" w:type="dxa"/>
          </w:tcPr>
          <w:p w14:paraId="46604BFA" w14:textId="265E46B5" w:rsidR="00365F50" w:rsidRPr="00360AA4" w:rsidRDefault="00365F50" w:rsidP="00362617">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18"/>
              </w:rPr>
            </w:pPr>
            <w:r w:rsidRPr="00360AA4">
              <w:rPr>
                <w:rFonts w:asciiTheme="minorHAnsi" w:eastAsia="Times New Roman" w:hAnsiTheme="minorHAnsi"/>
                <w:color w:val="000000"/>
                <w:sz w:val="18"/>
              </w:rPr>
              <w:t xml:space="preserve">Er zijn diverse soorten softwarepakketten beschikbaar voor de software extensie. Priority, Enterprise en </w:t>
            </w:r>
            <w:proofErr w:type="spellStart"/>
            <w:r w:rsidRPr="00360AA4">
              <w:rPr>
                <w:rFonts w:asciiTheme="minorHAnsi" w:eastAsia="Times New Roman" w:hAnsiTheme="minorHAnsi"/>
                <w:color w:val="000000"/>
                <w:sz w:val="18"/>
              </w:rPr>
              <w:t>Sponsored</w:t>
            </w:r>
            <w:proofErr w:type="spellEnd"/>
            <w:r w:rsidRPr="00360AA4">
              <w:rPr>
                <w:rFonts w:asciiTheme="minorHAnsi" w:eastAsia="Times New Roman" w:hAnsiTheme="minorHAnsi"/>
                <w:color w:val="000000"/>
                <w:sz w:val="18"/>
              </w:rPr>
              <w:t>.</w:t>
            </w:r>
          </w:p>
        </w:tc>
      </w:tr>
      <w:tr w:rsidR="00365F50" w:rsidRPr="00360AA4" w14:paraId="21972365" w14:textId="77777777" w:rsidTr="00365F50">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366" w:type="dxa"/>
          </w:tcPr>
          <w:p w14:paraId="7730141A" w14:textId="26170013" w:rsidR="00365F50" w:rsidRPr="00360AA4" w:rsidRDefault="00365F50" w:rsidP="0070061C">
            <w:pPr>
              <w:rPr>
                <w:rFonts w:asciiTheme="minorHAnsi" w:hAnsiTheme="minorHAnsi"/>
                <w:sz w:val="18"/>
              </w:rPr>
            </w:pPr>
            <w:r w:rsidRPr="00360AA4">
              <w:rPr>
                <w:rFonts w:asciiTheme="minorHAnsi" w:hAnsiTheme="minorHAnsi"/>
                <w:sz w:val="18"/>
              </w:rPr>
              <w:t>Totaal</w:t>
            </w:r>
          </w:p>
        </w:tc>
        <w:tc>
          <w:tcPr>
            <w:tcW w:w="2366" w:type="dxa"/>
          </w:tcPr>
          <w:p w14:paraId="0A800F93" w14:textId="7FD1AB8D" w:rsidR="00365F50" w:rsidRPr="00360AA4" w:rsidRDefault="00365F50" w:rsidP="0070061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sz w:val="18"/>
              </w:rPr>
            </w:pPr>
            <w:r w:rsidRPr="00360AA4">
              <w:rPr>
                <w:rFonts w:asciiTheme="minorHAnsi" w:eastAsia="Times New Roman" w:hAnsiTheme="minorHAnsi"/>
                <w:b/>
                <w:sz w:val="18"/>
              </w:rPr>
              <w:t>6,7</w:t>
            </w:r>
          </w:p>
        </w:tc>
        <w:tc>
          <w:tcPr>
            <w:tcW w:w="2366" w:type="dxa"/>
          </w:tcPr>
          <w:p w14:paraId="6DE2440E" w14:textId="77C6291F" w:rsidR="00365F50" w:rsidRPr="00360AA4" w:rsidRDefault="00365F50" w:rsidP="0070061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sz w:val="18"/>
              </w:rPr>
            </w:pPr>
            <w:r w:rsidRPr="00360AA4">
              <w:rPr>
                <w:rFonts w:asciiTheme="minorHAnsi" w:eastAsia="Times New Roman" w:hAnsiTheme="minorHAnsi"/>
                <w:b/>
                <w:sz w:val="18"/>
              </w:rPr>
              <w:t>6,3</w:t>
            </w:r>
          </w:p>
        </w:tc>
        <w:tc>
          <w:tcPr>
            <w:tcW w:w="2366" w:type="dxa"/>
          </w:tcPr>
          <w:p w14:paraId="1C59BC22" w14:textId="7C680E68" w:rsidR="00365F50" w:rsidRPr="00360AA4" w:rsidRDefault="00365F50" w:rsidP="0070061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sz w:val="18"/>
              </w:rPr>
            </w:pPr>
            <w:r w:rsidRPr="00360AA4">
              <w:rPr>
                <w:rFonts w:asciiTheme="minorHAnsi" w:eastAsia="Times New Roman" w:hAnsiTheme="minorHAnsi"/>
                <w:b/>
                <w:sz w:val="18"/>
              </w:rPr>
              <w:t>4,8</w:t>
            </w:r>
          </w:p>
        </w:tc>
        <w:tc>
          <w:tcPr>
            <w:tcW w:w="4678" w:type="dxa"/>
          </w:tcPr>
          <w:p w14:paraId="5C2564C1" w14:textId="34051E01" w:rsidR="00365F50" w:rsidRPr="00360AA4" w:rsidRDefault="00365F50" w:rsidP="0070061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sz w:val="18"/>
              </w:rPr>
            </w:pPr>
            <w:r w:rsidRPr="00360AA4">
              <w:rPr>
                <w:rFonts w:asciiTheme="minorHAnsi" w:eastAsia="Times New Roman" w:hAnsiTheme="minorHAnsi"/>
                <w:b/>
                <w:sz w:val="18"/>
              </w:rPr>
              <w:t>6,8</w:t>
            </w:r>
          </w:p>
        </w:tc>
      </w:tr>
    </w:tbl>
    <w:p w14:paraId="564C5065" w14:textId="77777777" w:rsidR="00257508" w:rsidRPr="00717F0F" w:rsidRDefault="00257508" w:rsidP="00791433">
      <w:pPr>
        <w:rPr>
          <w:b/>
        </w:rPr>
        <w:sectPr w:rsidR="00257508" w:rsidRPr="00717F0F" w:rsidSect="00791433">
          <w:pgSz w:w="16840" w:h="11900" w:orient="landscape"/>
          <w:pgMar w:top="1417" w:right="1417" w:bottom="1417" w:left="1417" w:header="703" w:footer="708" w:gutter="0"/>
          <w:cols w:space="708"/>
          <w:titlePg/>
          <w:docGrid w:linePitch="360"/>
        </w:sectPr>
      </w:pPr>
    </w:p>
    <w:p w14:paraId="3EB09049" w14:textId="0CA2258F" w:rsidR="001F3F35" w:rsidRPr="0028775B" w:rsidRDefault="001F3F35" w:rsidP="001F3F35">
      <w:pPr>
        <w:rPr>
          <w:b/>
        </w:rPr>
      </w:pPr>
    </w:p>
    <w:tbl>
      <w:tblPr>
        <w:tblpPr w:leftFromText="141" w:rightFromText="141" w:vertAnchor="page" w:horzAnchor="page" w:tblpX="1532" w:tblpY="2165"/>
        <w:tblW w:w="9126" w:type="dxa"/>
        <w:tblCellMar>
          <w:left w:w="70" w:type="dxa"/>
          <w:right w:w="70" w:type="dxa"/>
        </w:tblCellMar>
        <w:tblLook w:val="04A0" w:firstRow="1" w:lastRow="0" w:firstColumn="1" w:lastColumn="0" w:noHBand="0" w:noVBand="1"/>
      </w:tblPr>
      <w:tblGrid>
        <w:gridCol w:w="995"/>
        <w:gridCol w:w="2262"/>
        <w:gridCol w:w="3476"/>
        <w:gridCol w:w="678"/>
        <w:gridCol w:w="597"/>
        <w:gridCol w:w="551"/>
        <w:gridCol w:w="567"/>
      </w:tblGrid>
      <w:tr w:rsidR="00016523" w14:paraId="0AB9DFC6" w14:textId="77777777" w:rsidTr="00016523">
        <w:trPr>
          <w:trHeight w:val="1600"/>
        </w:trPr>
        <w:tc>
          <w:tcPr>
            <w:tcW w:w="995" w:type="dxa"/>
            <w:tcBorders>
              <w:top w:val="single" w:sz="8" w:space="0" w:color="auto"/>
              <w:left w:val="single" w:sz="8" w:space="0" w:color="auto"/>
              <w:bottom w:val="single" w:sz="8" w:space="0" w:color="auto"/>
              <w:right w:val="single" w:sz="8" w:space="0" w:color="auto"/>
            </w:tcBorders>
            <w:shd w:val="clear" w:color="5B9BD5" w:fill="5B9BD5"/>
            <w:noWrap/>
            <w:vAlign w:val="bottom"/>
            <w:hideMark/>
          </w:tcPr>
          <w:p w14:paraId="169C0FF2" w14:textId="77777777" w:rsidR="00016523" w:rsidRPr="00360AA4" w:rsidRDefault="00016523" w:rsidP="001A1CD8">
            <w:pPr>
              <w:jc w:val="center"/>
              <w:rPr>
                <w:rFonts w:asciiTheme="minorHAnsi" w:eastAsia="Times New Roman" w:hAnsiTheme="minorHAnsi"/>
                <w:b/>
                <w:bCs/>
                <w:color w:val="FFFFFF"/>
                <w:sz w:val="20"/>
              </w:rPr>
            </w:pPr>
            <w:r w:rsidRPr="00360AA4">
              <w:rPr>
                <w:rFonts w:asciiTheme="minorHAnsi" w:eastAsia="Times New Roman" w:hAnsiTheme="minorHAnsi"/>
                <w:b/>
                <w:bCs/>
                <w:color w:val="FFFFFF"/>
                <w:sz w:val="20"/>
              </w:rPr>
              <w:t>Weging</w:t>
            </w:r>
          </w:p>
        </w:tc>
        <w:tc>
          <w:tcPr>
            <w:tcW w:w="2262" w:type="dxa"/>
            <w:tcBorders>
              <w:top w:val="single" w:sz="8" w:space="0" w:color="auto"/>
              <w:left w:val="single" w:sz="8" w:space="0" w:color="auto"/>
              <w:bottom w:val="single" w:sz="8" w:space="0" w:color="auto"/>
              <w:right w:val="single" w:sz="8" w:space="0" w:color="auto"/>
            </w:tcBorders>
            <w:shd w:val="clear" w:color="5B9BD5" w:fill="5B9BD5"/>
            <w:noWrap/>
            <w:vAlign w:val="bottom"/>
            <w:hideMark/>
          </w:tcPr>
          <w:p w14:paraId="7C1C7F11" w14:textId="77777777" w:rsidR="00016523" w:rsidRPr="00360AA4" w:rsidRDefault="00016523" w:rsidP="001A1CD8">
            <w:pPr>
              <w:jc w:val="center"/>
              <w:rPr>
                <w:rFonts w:asciiTheme="minorHAnsi" w:eastAsia="Times New Roman" w:hAnsiTheme="minorHAnsi"/>
                <w:b/>
                <w:bCs/>
                <w:color w:val="FFFFFF"/>
                <w:sz w:val="20"/>
              </w:rPr>
            </w:pPr>
            <w:r w:rsidRPr="00360AA4">
              <w:rPr>
                <w:rFonts w:asciiTheme="minorHAnsi" w:eastAsia="Times New Roman" w:hAnsiTheme="minorHAnsi"/>
                <w:b/>
                <w:bCs/>
                <w:color w:val="FFFFFF"/>
                <w:sz w:val="20"/>
              </w:rPr>
              <w:t>Software functionaliteit</w:t>
            </w:r>
          </w:p>
        </w:tc>
        <w:tc>
          <w:tcPr>
            <w:tcW w:w="3476" w:type="dxa"/>
            <w:tcBorders>
              <w:top w:val="single" w:sz="8" w:space="0" w:color="auto"/>
              <w:left w:val="single" w:sz="8" w:space="0" w:color="auto"/>
              <w:bottom w:val="single" w:sz="8" w:space="0" w:color="auto"/>
              <w:right w:val="single" w:sz="18" w:space="0" w:color="auto"/>
            </w:tcBorders>
            <w:shd w:val="clear" w:color="5B9BD5" w:fill="5B9BD5"/>
            <w:noWrap/>
            <w:vAlign w:val="bottom"/>
            <w:hideMark/>
          </w:tcPr>
          <w:p w14:paraId="6C43AC4E" w14:textId="77777777" w:rsidR="00016523" w:rsidRPr="00360AA4" w:rsidRDefault="00016523" w:rsidP="001A1CD8">
            <w:pPr>
              <w:jc w:val="center"/>
              <w:rPr>
                <w:rFonts w:asciiTheme="minorHAnsi" w:eastAsia="Times New Roman" w:hAnsiTheme="minorHAnsi"/>
                <w:b/>
                <w:bCs/>
                <w:color w:val="FFFFFF"/>
                <w:sz w:val="20"/>
              </w:rPr>
            </w:pPr>
            <w:r w:rsidRPr="00360AA4">
              <w:rPr>
                <w:rFonts w:asciiTheme="minorHAnsi" w:eastAsia="Times New Roman" w:hAnsiTheme="minorHAnsi"/>
                <w:b/>
                <w:bCs/>
                <w:color w:val="FFFFFF"/>
                <w:sz w:val="20"/>
              </w:rPr>
              <w:t>Uitleg</w:t>
            </w:r>
          </w:p>
        </w:tc>
        <w:tc>
          <w:tcPr>
            <w:tcW w:w="678" w:type="dxa"/>
            <w:tcBorders>
              <w:top w:val="single" w:sz="18" w:space="0" w:color="auto"/>
              <w:left w:val="single" w:sz="18" w:space="0" w:color="auto"/>
              <w:bottom w:val="single" w:sz="4" w:space="0" w:color="auto"/>
              <w:right w:val="single" w:sz="18" w:space="0" w:color="auto"/>
            </w:tcBorders>
            <w:shd w:val="clear" w:color="5B9BD5" w:fill="5B9BD5"/>
            <w:noWrap/>
            <w:textDirection w:val="btLr"/>
            <w:vAlign w:val="bottom"/>
            <w:hideMark/>
          </w:tcPr>
          <w:p w14:paraId="7B36135C" w14:textId="77777777" w:rsidR="00016523" w:rsidRPr="00360AA4" w:rsidRDefault="00016523" w:rsidP="001A1CD8">
            <w:pPr>
              <w:jc w:val="center"/>
              <w:rPr>
                <w:rFonts w:asciiTheme="minorHAnsi" w:eastAsia="Times New Roman" w:hAnsiTheme="minorHAnsi"/>
                <w:b/>
                <w:bCs/>
                <w:color w:val="FFFFFF"/>
                <w:sz w:val="20"/>
              </w:rPr>
            </w:pPr>
            <w:r w:rsidRPr="00360AA4">
              <w:rPr>
                <w:rFonts w:asciiTheme="minorHAnsi" w:eastAsia="Times New Roman" w:hAnsiTheme="minorHAnsi"/>
                <w:b/>
                <w:bCs/>
                <w:color w:val="FFFFFF"/>
                <w:sz w:val="20"/>
              </w:rPr>
              <w:t>Muhimbi</w:t>
            </w:r>
          </w:p>
        </w:tc>
        <w:tc>
          <w:tcPr>
            <w:tcW w:w="597" w:type="dxa"/>
            <w:tcBorders>
              <w:top w:val="single" w:sz="4" w:space="0" w:color="auto"/>
              <w:left w:val="single" w:sz="18" w:space="0" w:color="auto"/>
              <w:bottom w:val="single" w:sz="4" w:space="0" w:color="auto"/>
              <w:right w:val="nil"/>
            </w:tcBorders>
            <w:shd w:val="clear" w:color="5B9BD5" w:fill="5B9BD5"/>
            <w:noWrap/>
            <w:textDirection w:val="btLr"/>
            <w:vAlign w:val="bottom"/>
            <w:hideMark/>
          </w:tcPr>
          <w:p w14:paraId="6491A755" w14:textId="77777777" w:rsidR="00016523" w:rsidRPr="00360AA4" w:rsidRDefault="00016523" w:rsidP="001A1CD8">
            <w:pPr>
              <w:jc w:val="center"/>
              <w:rPr>
                <w:rFonts w:asciiTheme="minorHAnsi" w:eastAsia="Times New Roman" w:hAnsiTheme="minorHAnsi"/>
                <w:b/>
                <w:bCs/>
                <w:color w:val="FFFFFF"/>
                <w:sz w:val="20"/>
              </w:rPr>
            </w:pPr>
            <w:r w:rsidRPr="00360AA4">
              <w:rPr>
                <w:rFonts w:asciiTheme="minorHAnsi" w:eastAsia="Times New Roman" w:hAnsiTheme="minorHAnsi"/>
                <w:b/>
                <w:bCs/>
                <w:color w:val="FFFFFF"/>
                <w:sz w:val="20"/>
              </w:rPr>
              <w:t>Boost Solution</w:t>
            </w:r>
          </w:p>
        </w:tc>
        <w:tc>
          <w:tcPr>
            <w:tcW w:w="551" w:type="dxa"/>
            <w:tcBorders>
              <w:top w:val="single" w:sz="4" w:space="0" w:color="auto"/>
              <w:left w:val="nil"/>
              <w:bottom w:val="single" w:sz="4" w:space="0" w:color="auto"/>
              <w:right w:val="nil"/>
            </w:tcBorders>
            <w:shd w:val="clear" w:color="5B9BD5" w:fill="5B9BD5"/>
            <w:noWrap/>
            <w:textDirection w:val="btLr"/>
            <w:vAlign w:val="bottom"/>
            <w:hideMark/>
          </w:tcPr>
          <w:p w14:paraId="42CD4BE9" w14:textId="77777777" w:rsidR="00016523" w:rsidRPr="00360AA4" w:rsidRDefault="00016523" w:rsidP="001A1CD8">
            <w:pPr>
              <w:jc w:val="center"/>
              <w:rPr>
                <w:rFonts w:asciiTheme="minorHAnsi" w:eastAsia="Times New Roman" w:hAnsiTheme="minorHAnsi"/>
                <w:b/>
                <w:bCs/>
                <w:color w:val="FFFFFF"/>
                <w:sz w:val="20"/>
              </w:rPr>
            </w:pPr>
            <w:r w:rsidRPr="00360AA4">
              <w:rPr>
                <w:rFonts w:asciiTheme="minorHAnsi" w:eastAsia="Times New Roman" w:hAnsiTheme="minorHAnsi"/>
                <w:b/>
                <w:bCs/>
                <w:color w:val="FFFFFF"/>
                <w:sz w:val="20"/>
              </w:rPr>
              <w:t>K2C</w:t>
            </w:r>
          </w:p>
        </w:tc>
        <w:tc>
          <w:tcPr>
            <w:tcW w:w="567" w:type="dxa"/>
            <w:tcBorders>
              <w:top w:val="single" w:sz="4" w:space="0" w:color="auto"/>
              <w:left w:val="nil"/>
              <w:bottom w:val="single" w:sz="4" w:space="0" w:color="auto"/>
              <w:right w:val="single" w:sz="4" w:space="0" w:color="auto"/>
            </w:tcBorders>
            <w:shd w:val="clear" w:color="5B9BD5" w:fill="5B9BD5"/>
            <w:noWrap/>
            <w:textDirection w:val="btLr"/>
            <w:vAlign w:val="bottom"/>
            <w:hideMark/>
          </w:tcPr>
          <w:p w14:paraId="08323F7A" w14:textId="77777777" w:rsidR="00016523" w:rsidRPr="00360AA4" w:rsidRDefault="00016523" w:rsidP="001A1CD8">
            <w:pPr>
              <w:jc w:val="center"/>
              <w:rPr>
                <w:rFonts w:asciiTheme="minorHAnsi" w:eastAsia="Times New Roman" w:hAnsiTheme="minorHAnsi"/>
                <w:b/>
                <w:bCs/>
                <w:color w:val="FFFFFF"/>
                <w:sz w:val="21"/>
              </w:rPr>
            </w:pPr>
            <w:r w:rsidRPr="00360AA4">
              <w:rPr>
                <w:rFonts w:asciiTheme="minorHAnsi" w:eastAsia="Times New Roman" w:hAnsiTheme="minorHAnsi"/>
                <w:b/>
                <w:bCs/>
                <w:color w:val="FFFFFF"/>
                <w:sz w:val="21"/>
              </w:rPr>
              <w:t>Aspose</w:t>
            </w:r>
          </w:p>
        </w:tc>
      </w:tr>
      <w:tr w:rsidR="00016523" w14:paraId="3116A077" w14:textId="77777777" w:rsidTr="00016523">
        <w:trPr>
          <w:trHeight w:val="1281"/>
        </w:trPr>
        <w:tc>
          <w:tcPr>
            <w:tcW w:w="995" w:type="dxa"/>
            <w:tcBorders>
              <w:top w:val="single" w:sz="8" w:space="0" w:color="auto"/>
              <w:left w:val="single" w:sz="8" w:space="0" w:color="auto"/>
              <w:bottom w:val="single" w:sz="8" w:space="0" w:color="auto"/>
              <w:right w:val="single" w:sz="8" w:space="0" w:color="auto"/>
            </w:tcBorders>
            <w:shd w:val="clear" w:color="DDEBF7" w:fill="DDEBF7"/>
            <w:noWrap/>
            <w:vAlign w:val="bottom"/>
            <w:hideMark/>
          </w:tcPr>
          <w:p w14:paraId="17CA681A" w14:textId="5E143464" w:rsidR="00016523" w:rsidRPr="00360AA4" w:rsidRDefault="00016523" w:rsidP="001A1CD8">
            <w:pPr>
              <w:rPr>
                <w:rFonts w:asciiTheme="minorHAnsi" w:eastAsia="Times New Roman" w:hAnsiTheme="minorHAnsi"/>
                <w:b/>
                <w:color w:val="000000"/>
                <w:sz w:val="20"/>
              </w:rPr>
            </w:pPr>
            <w:r w:rsidRPr="00360AA4">
              <w:rPr>
                <w:rFonts w:asciiTheme="minorHAnsi" w:eastAsia="Times New Roman" w:hAnsiTheme="minorHAnsi"/>
                <w:b/>
                <w:color w:val="000000"/>
                <w:sz w:val="20"/>
              </w:rPr>
              <w:t>5p</w:t>
            </w:r>
          </w:p>
        </w:tc>
        <w:tc>
          <w:tcPr>
            <w:tcW w:w="2262" w:type="dxa"/>
            <w:tcBorders>
              <w:top w:val="single" w:sz="8" w:space="0" w:color="auto"/>
              <w:left w:val="single" w:sz="8" w:space="0" w:color="auto"/>
              <w:bottom w:val="single" w:sz="8" w:space="0" w:color="auto"/>
              <w:right w:val="single" w:sz="8" w:space="0" w:color="auto"/>
            </w:tcBorders>
            <w:shd w:val="clear" w:color="DDEBF7" w:fill="DDEBF7"/>
            <w:noWrap/>
            <w:vAlign w:val="bottom"/>
            <w:hideMark/>
          </w:tcPr>
          <w:p w14:paraId="4B0877A0" w14:textId="77777777" w:rsidR="00016523" w:rsidRPr="00360AA4" w:rsidRDefault="00016523" w:rsidP="001A1CD8">
            <w:pPr>
              <w:rPr>
                <w:rFonts w:asciiTheme="minorHAnsi" w:eastAsia="Times New Roman" w:hAnsiTheme="minorHAnsi"/>
                <w:color w:val="000000"/>
                <w:sz w:val="20"/>
              </w:rPr>
            </w:pPr>
            <w:proofErr w:type="spellStart"/>
            <w:r w:rsidRPr="00360AA4">
              <w:rPr>
                <w:rFonts w:asciiTheme="minorHAnsi" w:eastAsia="Times New Roman" w:hAnsiTheme="minorHAnsi"/>
                <w:color w:val="000000"/>
                <w:sz w:val="20"/>
              </w:rPr>
              <w:t>Automate</w:t>
            </w:r>
            <w:proofErr w:type="spellEnd"/>
          </w:p>
        </w:tc>
        <w:tc>
          <w:tcPr>
            <w:tcW w:w="3476" w:type="dxa"/>
            <w:tcBorders>
              <w:top w:val="single" w:sz="8" w:space="0" w:color="auto"/>
              <w:left w:val="single" w:sz="8" w:space="0" w:color="auto"/>
              <w:bottom w:val="single" w:sz="8" w:space="0" w:color="auto"/>
              <w:right w:val="single" w:sz="18" w:space="0" w:color="auto"/>
            </w:tcBorders>
            <w:shd w:val="clear" w:color="DDEBF7" w:fill="DDEBF7"/>
            <w:vAlign w:val="bottom"/>
            <w:hideMark/>
          </w:tcPr>
          <w:p w14:paraId="1EE20839" w14:textId="77777777" w:rsidR="00016523" w:rsidRPr="00360AA4" w:rsidRDefault="00016523" w:rsidP="001A1CD8">
            <w:pPr>
              <w:rPr>
                <w:rFonts w:asciiTheme="minorHAnsi" w:eastAsia="Times New Roman" w:hAnsiTheme="minorHAnsi"/>
                <w:color w:val="000000"/>
                <w:sz w:val="20"/>
              </w:rPr>
            </w:pPr>
            <w:r w:rsidRPr="00360AA4">
              <w:rPr>
                <w:rFonts w:asciiTheme="minorHAnsi" w:eastAsia="Times New Roman" w:hAnsiTheme="minorHAnsi"/>
                <w:color w:val="000000"/>
                <w:sz w:val="20"/>
              </w:rPr>
              <w:t xml:space="preserve">Automatiseren van document processen. Via </w:t>
            </w:r>
            <w:proofErr w:type="spellStart"/>
            <w:r w:rsidRPr="00360AA4">
              <w:rPr>
                <w:rFonts w:asciiTheme="minorHAnsi" w:eastAsia="Times New Roman" w:hAnsiTheme="minorHAnsi"/>
                <w:color w:val="000000"/>
                <w:sz w:val="20"/>
              </w:rPr>
              <w:t>workflows</w:t>
            </w:r>
            <w:proofErr w:type="spellEnd"/>
            <w:r w:rsidRPr="00360AA4">
              <w:rPr>
                <w:rFonts w:asciiTheme="minorHAnsi" w:eastAsia="Times New Roman" w:hAnsiTheme="minorHAnsi"/>
                <w:color w:val="000000"/>
                <w:sz w:val="20"/>
              </w:rPr>
              <w:t xml:space="preserve"> is het mogelijk om automatische taken uit te voeren.</w:t>
            </w:r>
          </w:p>
        </w:tc>
        <w:tc>
          <w:tcPr>
            <w:tcW w:w="678" w:type="dxa"/>
            <w:tcBorders>
              <w:top w:val="single" w:sz="4" w:space="0" w:color="auto"/>
              <w:left w:val="single" w:sz="18" w:space="0" w:color="auto"/>
              <w:bottom w:val="single" w:sz="4" w:space="0" w:color="auto"/>
              <w:right w:val="single" w:sz="18" w:space="0" w:color="auto"/>
            </w:tcBorders>
            <w:shd w:val="clear" w:color="000000" w:fill="E2EFDA"/>
            <w:noWrap/>
            <w:vAlign w:val="center"/>
            <w:hideMark/>
          </w:tcPr>
          <w:p w14:paraId="6062370A" w14:textId="77777777" w:rsidR="00016523" w:rsidRPr="00360AA4" w:rsidRDefault="00016523" w:rsidP="001A1CD8">
            <w:pPr>
              <w:jc w:val="center"/>
              <w:rPr>
                <w:rFonts w:asciiTheme="minorHAnsi" w:eastAsia="Times New Roman" w:hAnsiTheme="minorHAnsi"/>
                <w:b/>
                <w:color w:val="000000"/>
                <w:sz w:val="20"/>
              </w:rPr>
            </w:pPr>
            <w:r w:rsidRPr="00360AA4">
              <w:rPr>
                <w:rFonts w:asciiTheme="minorHAnsi" w:eastAsia="Times New Roman" w:hAnsiTheme="minorHAnsi"/>
                <w:b/>
                <w:color w:val="000000"/>
                <w:sz w:val="20"/>
              </w:rPr>
              <w:t>x</w:t>
            </w:r>
          </w:p>
        </w:tc>
        <w:tc>
          <w:tcPr>
            <w:tcW w:w="597" w:type="dxa"/>
            <w:tcBorders>
              <w:top w:val="single" w:sz="4" w:space="0" w:color="auto"/>
              <w:left w:val="single" w:sz="18" w:space="0" w:color="auto"/>
              <w:bottom w:val="single" w:sz="4" w:space="0" w:color="auto"/>
              <w:right w:val="single" w:sz="4" w:space="0" w:color="auto"/>
            </w:tcBorders>
            <w:shd w:val="clear" w:color="000000" w:fill="FCE4D6"/>
            <w:noWrap/>
            <w:vAlign w:val="center"/>
            <w:hideMark/>
          </w:tcPr>
          <w:p w14:paraId="32E66DA6" w14:textId="77777777" w:rsidR="00016523" w:rsidRPr="00360AA4" w:rsidRDefault="00016523" w:rsidP="001A1CD8">
            <w:pPr>
              <w:jc w:val="center"/>
              <w:rPr>
                <w:rFonts w:asciiTheme="minorHAnsi" w:eastAsia="Times New Roman" w:hAnsiTheme="minorHAnsi"/>
                <w:color w:val="000000"/>
                <w:sz w:val="20"/>
              </w:rPr>
            </w:pPr>
            <w:r w:rsidRPr="00360AA4">
              <w:rPr>
                <w:rFonts w:asciiTheme="minorHAnsi" w:eastAsia="Times New Roman" w:hAnsiTheme="minorHAnsi"/>
                <w:color w:val="000000"/>
                <w:sz w:val="20"/>
              </w:rPr>
              <w:t>o</w:t>
            </w:r>
          </w:p>
        </w:tc>
        <w:tc>
          <w:tcPr>
            <w:tcW w:w="551" w:type="dxa"/>
            <w:tcBorders>
              <w:top w:val="single" w:sz="4" w:space="0" w:color="auto"/>
              <w:left w:val="single" w:sz="4" w:space="0" w:color="auto"/>
              <w:bottom w:val="single" w:sz="4" w:space="0" w:color="auto"/>
              <w:right w:val="single" w:sz="4" w:space="0" w:color="auto"/>
            </w:tcBorders>
            <w:shd w:val="clear" w:color="000000" w:fill="FCE4D6"/>
            <w:noWrap/>
            <w:vAlign w:val="center"/>
            <w:hideMark/>
          </w:tcPr>
          <w:p w14:paraId="4D094C2D" w14:textId="77777777" w:rsidR="00016523" w:rsidRPr="00360AA4" w:rsidRDefault="00016523" w:rsidP="001A1CD8">
            <w:pPr>
              <w:jc w:val="center"/>
              <w:rPr>
                <w:rFonts w:asciiTheme="minorHAnsi" w:eastAsia="Times New Roman" w:hAnsiTheme="minorHAnsi"/>
                <w:color w:val="000000"/>
                <w:sz w:val="20"/>
              </w:rPr>
            </w:pPr>
            <w:r w:rsidRPr="00360AA4">
              <w:rPr>
                <w:rFonts w:asciiTheme="minorHAnsi" w:eastAsia="Times New Roman" w:hAnsiTheme="minorHAnsi"/>
                <w:color w:val="000000"/>
                <w:sz w:val="20"/>
              </w:rPr>
              <w:t>o</w:t>
            </w:r>
          </w:p>
        </w:tc>
        <w:tc>
          <w:tcPr>
            <w:tcW w:w="567" w:type="dxa"/>
            <w:tcBorders>
              <w:top w:val="single" w:sz="4" w:space="0" w:color="auto"/>
              <w:left w:val="single" w:sz="4" w:space="0" w:color="auto"/>
              <w:bottom w:val="single" w:sz="4" w:space="0" w:color="auto"/>
              <w:right w:val="single" w:sz="4" w:space="0" w:color="auto"/>
            </w:tcBorders>
            <w:shd w:val="clear" w:color="000000" w:fill="FCE4D6"/>
            <w:noWrap/>
            <w:vAlign w:val="center"/>
            <w:hideMark/>
          </w:tcPr>
          <w:p w14:paraId="668FAE17" w14:textId="77777777" w:rsidR="00016523" w:rsidRPr="00360AA4" w:rsidRDefault="00016523" w:rsidP="001A1CD8">
            <w:pPr>
              <w:jc w:val="center"/>
              <w:rPr>
                <w:rFonts w:asciiTheme="minorHAnsi" w:eastAsia="Times New Roman" w:hAnsiTheme="minorHAnsi"/>
                <w:color w:val="000000"/>
                <w:sz w:val="21"/>
              </w:rPr>
            </w:pPr>
            <w:r w:rsidRPr="00360AA4">
              <w:rPr>
                <w:rFonts w:asciiTheme="minorHAnsi" w:eastAsia="Times New Roman" w:hAnsiTheme="minorHAnsi"/>
                <w:color w:val="000000"/>
                <w:sz w:val="21"/>
              </w:rPr>
              <w:t>o</w:t>
            </w:r>
          </w:p>
        </w:tc>
      </w:tr>
      <w:tr w:rsidR="00016523" w14:paraId="79EE4727" w14:textId="77777777" w:rsidTr="00016523">
        <w:trPr>
          <w:trHeight w:val="1281"/>
        </w:trPr>
        <w:tc>
          <w:tcPr>
            <w:tcW w:w="99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C16D596" w14:textId="76C851CA" w:rsidR="00016523" w:rsidRPr="00360AA4" w:rsidRDefault="00016523" w:rsidP="001A1CD8">
            <w:pPr>
              <w:rPr>
                <w:rFonts w:asciiTheme="minorHAnsi" w:eastAsia="Times New Roman" w:hAnsiTheme="minorHAnsi"/>
                <w:b/>
                <w:color w:val="000000"/>
                <w:sz w:val="20"/>
              </w:rPr>
            </w:pPr>
            <w:r w:rsidRPr="00360AA4">
              <w:rPr>
                <w:rFonts w:asciiTheme="minorHAnsi" w:eastAsia="Times New Roman" w:hAnsiTheme="minorHAnsi"/>
                <w:b/>
                <w:color w:val="000000"/>
                <w:sz w:val="20"/>
              </w:rPr>
              <w:t>15p</w:t>
            </w:r>
          </w:p>
        </w:tc>
        <w:tc>
          <w:tcPr>
            <w:tcW w:w="2262"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30CCBF6" w14:textId="77777777" w:rsidR="00016523" w:rsidRPr="00360AA4" w:rsidRDefault="00016523" w:rsidP="001A1CD8">
            <w:pPr>
              <w:rPr>
                <w:rFonts w:asciiTheme="minorHAnsi" w:eastAsia="Times New Roman" w:hAnsiTheme="minorHAnsi"/>
                <w:color w:val="000000"/>
                <w:sz w:val="20"/>
              </w:rPr>
            </w:pPr>
            <w:r w:rsidRPr="00360AA4">
              <w:rPr>
                <w:rFonts w:asciiTheme="minorHAnsi" w:eastAsia="Times New Roman" w:hAnsiTheme="minorHAnsi"/>
                <w:color w:val="000000"/>
                <w:sz w:val="20"/>
              </w:rPr>
              <w:t>Convert</w:t>
            </w:r>
          </w:p>
        </w:tc>
        <w:tc>
          <w:tcPr>
            <w:tcW w:w="3476" w:type="dxa"/>
            <w:tcBorders>
              <w:top w:val="single" w:sz="8" w:space="0" w:color="auto"/>
              <w:left w:val="single" w:sz="8" w:space="0" w:color="auto"/>
              <w:bottom w:val="single" w:sz="8" w:space="0" w:color="auto"/>
              <w:right w:val="single" w:sz="18" w:space="0" w:color="auto"/>
            </w:tcBorders>
            <w:shd w:val="clear" w:color="auto" w:fill="auto"/>
            <w:vAlign w:val="bottom"/>
            <w:hideMark/>
          </w:tcPr>
          <w:p w14:paraId="3CF9687F" w14:textId="77777777" w:rsidR="00016523" w:rsidRPr="00360AA4" w:rsidRDefault="00016523" w:rsidP="001A1CD8">
            <w:pPr>
              <w:rPr>
                <w:rFonts w:asciiTheme="minorHAnsi" w:eastAsia="Times New Roman" w:hAnsiTheme="minorHAnsi"/>
                <w:color w:val="000000"/>
                <w:sz w:val="20"/>
                <w:lang w:val="en-US"/>
              </w:rPr>
            </w:pPr>
            <w:proofErr w:type="spellStart"/>
            <w:r w:rsidRPr="00360AA4">
              <w:rPr>
                <w:rFonts w:asciiTheme="minorHAnsi" w:eastAsia="Times New Roman" w:hAnsiTheme="minorHAnsi"/>
                <w:color w:val="000000"/>
                <w:sz w:val="20"/>
                <w:lang w:val="en-US"/>
              </w:rPr>
              <w:t>Converteer</w:t>
            </w:r>
            <w:proofErr w:type="spellEnd"/>
            <w:r w:rsidRPr="00360AA4">
              <w:rPr>
                <w:rFonts w:asciiTheme="minorHAnsi" w:eastAsia="Times New Roman" w:hAnsiTheme="minorHAnsi"/>
                <w:color w:val="000000"/>
                <w:sz w:val="20"/>
                <w:lang w:val="en-US"/>
              </w:rPr>
              <w:t xml:space="preserve"> </w:t>
            </w:r>
            <w:proofErr w:type="spellStart"/>
            <w:r w:rsidRPr="00360AA4">
              <w:rPr>
                <w:rFonts w:asciiTheme="minorHAnsi" w:eastAsia="Times New Roman" w:hAnsiTheme="minorHAnsi"/>
                <w:color w:val="000000"/>
                <w:sz w:val="20"/>
                <w:lang w:val="en-US"/>
              </w:rPr>
              <w:t>algemene</w:t>
            </w:r>
            <w:proofErr w:type="spellEnd"/>
            <w:r w:rsidRPr="00360AA4">
              <w:rPr>
                <w:rFonts w:asciiTheme="minorHAnsi" w:eastAsia="Times New Roman" w:hAnsiTheme="minorHAnsi"/>
                <w:color w:val="000000"/>
                <w:sz w:val="20"/>
                <w:lang w:val="en-US"/>
              </w:rPr>
              <w:t xml:space="preserve"> </w:t>
            </w:r>
            <w:proofErr w:type="spellStart"/>
            <w:r w:rsidRPr="00360AA4">
              <w:rPr>
                <w:rFonts w:asciiTheme="minorHAnsi" w:eastAsia="Times New Roman" w:hAnsiTheme="minorHAnsi"/>
                <w:color w:val="000000"/>
                <w:sz w:val="20"/>
                <w:lang w:val="en-US"/>
              </w:rPr>
              <w:t>bestandsformaten</w:t>
            </w:r>
            <w:proofErr w:type="spellEnd"/>
            <w:r w:rsidRPr="00360AA4">
              <w:rPr>
                <w:rFonts w:asciiTheme="minorHAnsi" w:eastAsia="Times New Roman" w:hAnsiTheme="minorHAnsi"/>
                <w:color w:val="000000"/>
                <w:sz w:val="20"/>
                <w:lang w:val="en-US"/>
              </w:rPr>
              <w:t xml:space="preserve">: Word, Excel, PowerPoint, E-mails, InfoPath, </w:t>
            </w:r>
            <w:proofErr w:type="spellStart"/>
            <w:r w:rsidRPr="00360AA4">
              <w:rPr>
                <w:rFonts w:asciiTheme="minorHAnsi" w:eastAsia="Times New Roman" w:hAnsiTheme="minorHAnsi"/>
                <w:color w:val="000000"/>
                <w:sz w:val="20"/>
                <w:lang w:val="en-US"/>
              </w:rPr>
              <w:t>Autocad</w:t>
            </w:r>
            <w:proofErr w:type="spellEnd"/>
            <w:r w:rsidRPr="00360AA4">
              <w:rPr>
                <w:rFonts w:asciiTheme="minorHAnsi" w:eastAsia="Times New Roman" w:hAnsiTheme="minorHAnsi"/>
                <w:color w:val="000000"/>
                <w:sz w:val="20"/>
                <w:lang w:val="en-US"/>
              </w:rPr>
              <w:t xml:space="preserve">, Visio, Images </w:t>
            </w:r>
            <w:proofErr w:type="spellStart"/>
            <w:r w:rsidRPr="00360AA4">
              <w:rPr>
                <w:rFonts w:asciiTheme="minorHAnsi" w:eastAsia="Times New Roman" w:hAnsiTheme="minorHAnsi"/>
                <w:color w:val="000000"/>
                <w:sz w:val="20"/>
                <w:lang w:val="en-US"/>
              </w:rPr>
              <w:t>en</w:t>
            </w:r>
            <w:proofErr w:type="spellEnd"/>
            <w:r w:rsidRPr="00360AA4">
              <w:rPr>
                <w:rFonts w:asciiTheme="minorHAnsi" w:eastAsia="Times New Roman" w:hAnsiTheme="minorHAnsi"/>
                <w:color w:val="000000"/>
                <w:sz w:val="20"/>
                <w:lang w:val="en-US"/>
              </w:rPr>
              <w:t xml:space="preserve"> HTML.</w:t>
            </w:r>
          </w:p>
        </w:tc>
        <w:tc>
          <w:tcPr>
            <w:tcW w:w="678" w:type="dxa"/>
            <w:tcBorders>
              <w:top w:val="single" w:sz="4" w:space="0" w:color="auto"/>
              <w:left w:val="single" w:sz="18" w:space="0" w:color="auto"/>
              <w:bottom w:val="single" w:sz="4" w:space="0" w:color="auto"/>
              <w:right w:val="single" w:sz="18" w:space="0" w:color="auto"/>
            </w:tcBorders>
            <w:shd w:val="clear" w:color="000000" w:fill="E2EFDA"/>
            <w:noWrap/>
            <w:vAlign w:val="center"/>
            <w:hideMark/>
          </w:tcPr>
          <w:p w14:paraId="472A9898" w14:textId="77777777" w:rsidR="00016523" w:rsidRPr="00360AA4" w:rsidRDefault="00016523" w:rsidP="001A1CD8">
            <w:pPr>
              <w:jc w:val="center"/>
              <w:rPr>
                <w:rFonts w:asciiTheme="minorHAnsi" w:eastAsia="Times New Roman" w:hAnsiTheme="minorHAnsi"/>
                <w:b/>
                <w:color w:val="000000"/>
                <w:sz w:val="20"/>
              </w:rPr>
            </w:pPr>
            <w:proofErr w:type="gramStart"/>
            <w:r w:rsidRPr="00360AA4">
              <w:rPr>
                <w:rFonts w:asciiTheme="minorHAnsi" w:eastAsia="Times New Roman" w:hAnsiTheme="minorHAnsi"/>
                <w:b/>
                <w:color w:val="000000"/>
                <w:sz w:val="20"/>
              </w:rPr>
              <w:t>x</w:t>
            </w:r>
            <w:proofErr w:type="gramEnd"/>
          </w:p>
        </w:tc>
        <w:tc>
          <w:tcPr>
            <w:tcW w:w="597" w:type="dxa"/>
            <w:tcBorders>
              <w:top w:val="single" w:sz="4" w:space="0" w:color="auto"/>
              <w:left w:val="single" w:sz="18" w:space="0" w:color="auto"/>
              <w:bottom w:val="single" w:sz="4" w:space="0" w:color="auto"/>
              <w:right w:val="single" w:sz="4" w:space="0" w:color="auto"/>
            </w:tcBorders>
            <w:shd w:val="clear" w:color="000000" w:fill="E2EFDA"/>
            <w:noWrap/>
            <w:vAlign w:val="center"/>
            <w:hideMark/>
          </w:tcPr>
          <w:p w14:paraId="482CCB7F" w14:textId="77777777" w:rsidR="00016523" w:rsidRPr="00360AA4" w:rsidRDefault="00016523" w:rsidP="001A1CD8">
            <w:pPr>
              <w:jc w:val="center"/>
              <w:rPr>
                <w:rFonts w:asciiTheme="minorHAnsi" w:eastAsia="Times New Roman" w:hAnsiTheme="minorHAnsi"/>
                <w:color w:val="000000"/>
                <w:sz w:val="20"/>
              </w:rPr>
            </w:pPr>
            <w:r w:rsidRPr="00360AA4">
              <w:rPr>
                <w:rFonts w:asciiTheme="minorHAnsi" w:eastAsia="Times New Roman" w:hAnsiTheme="minorHAnsi"/>
                <w:color w:val="000000"/>
                <w:sz w:val="20"/>
              </w:rPr>
              <w:t>x</w:t>
            </w:r>
          </w:p>
        </w:tc>
        <w:tc>
          <w:tcPr>
            <w:tcW w:w="551"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9879D87" w14:textId="77777777" w:rsidR="00016523" w:rsidRPr="00360AA4" w:rsidRDefault="00016523" w:rsidP="001A1CD8">
            <w:pPr>
              <w:jc w:val="center"/>
              <w:rPr>
                <w:rFonts w:asciiTheme="minorHAnsi" w:eastAsia="Times New Roman" w:hAnsiTheme="minorHAnsi"/>
                <w:color w:val="000000"/>
                <w:sz w:val="20"/>
              </w:rPr>
            </w:pPr>
            <w:r w:rsidRPr="00360AA4">
              <w:rPr>
                <w:rFonts w:asciiTheme="minorHAnsi" w:eastAsia="Times New Roman" w:hAnsiTheme="minorHAnsi"/>
                <w:color w:val="000000"/>
                <w:sz w:val="20"/>
              </w:rPr>
              <w:t>x</w:t>
            </w:r>
          </w:p>
        </w:tc>
        <w:tc>
          <w:tcPr>
            <w:tcW w:w="567"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F097C32" w14:textId="77777777" w:rsidR="00016523" w:rsidRPr="00360AA4" w:rsidRDefault="00016523" w:rsidP="001A1CD8">
            <w:pPr>
              <w:jc w:val="center"/>
              <w:rPr>
                <w:rFonts w:asciiTheme="minorHAnsi" w:eastAsia="Times New Roman" w:hAnsiTheme="minorHAnsi"/>
                <w:color w:val="000000"/>
                <w:sz w:val="21"/>
              </w:rPr>
            </w:pPr>
            <w:r w:rsidRPr="00360AA4">
              <w:rPr>
                <w:rFonts w:asciiTheme="minorHAnsi" w:eastAsia="Times New Roman" w:hAnsiTheme="minorHAnsi"/>
                <w:color w:val="000000"/>
                <w:sz w:val="21"/>
              </w:rPr>
              <w:t>x</w:t>
            </w:r>
          </w:p>
        </w:tc>
      </w:tr>
      <w:tr w:rsidR="00016523" w14:paraId="2CD5A24C" w14:textId="77777777" w:rsidTr="00016523">
        <w:trPr>
          <w:trHeight w:val="639"/>
        </w:trPr>
        <w:tc>
          <w:tcPr>
            <w:tcW w:w="995" w:type="dxa"/>
            <w:tcBorders>
              <w:top w:val="single" w:sz="8" w:space="0" w:color="auto"/>
              <w:left w:val="single" w:sz="8" w:space="0" w:color="auto"/>
              <w:bottom w:val="single" w:sz="8" w:space="0" w:color="auto"/>
              <w:right w:val="single" w:sz="8" w:space="0" w:color="auto"/>
            </w:tcBorders>
            <w:shd w:val="clear" w:color="DDEBF7" w:fill="DDEBF7"/>
            <w:noWrap/>
            <w:vAlign w:val="bottom"/>
            <w:hideMark/>
          </w:tcPr>
          <w:p w14:paraId="452C9DD3" w14:textId="70FDCC4D" w:rsidR="00016523" w:rsidRPr="00360AA4" w:rsidRDefault="00016523" w:rsidP="001A1CD8">
            <w:pPr>
              <w:rPr>
                <w:rFonts w:asciiTheme="minorHAnsi" w:eastAsia="Times New Roman" w:hAnsiTheme="minorHAnsi"/>
                <w:b/>
                <w:color w:val="000000"/>
                <w:sz w:val="20"/>
              </w:rPr>
            </w:pPr>
            <w:r w:rsidRPr="00360AA4">
              <w:rPr>
                <w:rFonts w:asciiTheme="minorHAnsi" w:eastAsia="Times New Roman" w:hAnsiTheme="minorHAnsi"/>
                <w:b/>
                <w:color w:val="000000"/>
                <w:sz w:val="20"/>
              </w:rPr>
              <w:t>15p</w:t>
            </w:r>
          </w:p>
        </w:tc>
        <w:tc>
          <w:tcPr>
            <w:tcW w:w="2262" w:type="dxa"/>
            <w:tcBorders>
              <w:top w:val="single" w:sz="8" w:space="0" w:color="auto"/>
              <w:left w:val="single" w:sz="8" w:space="0" w:color="auto"/>
              <w:bottom w:val="single" w:sz="8" w:space="0" w:color="auto"/>
              <w:right w:val="single" w:sz="8" w:space="0" w:color="auto"/>
            </w:tcBorders>
            <w:shd w:val="clear" w:color="DDEBF7" w:fill="DDEBF7"/>
            <w:noWrap/>
            <w:vAlign w:val="bottom"/>
            <w:hideMark/>
          </w:tcPr>
          <w:p w14:paraId="5BAF8ED4" w14:textId="77777777" w:rsidR="00016523" w:rsidRPr="00360AA4" w:rsidRDefault="00016523" w:rsidP="001A1CD8">
            <w:pPr>
              <w:rPr>
                <w:rFonts w:asciiTheme="minorHAnsi" w:eastAsia="Times New Roman" w:hAnsiTheme="minorHAnsi"/>
                <w:color w:val="000000"/>
                <w:sz w:val="20"/>
              </w:rPr>
            </w:pPr>
            <w:proofErr w:type="spellStart"/>
            <w:r w:rsidRPr="00360AA4">
              <w:rPr>
                <w:rFonts w:asciiTheme="minorHAnsi" w:eastAsia="Times New Roman" w:hAnsiTheme="minorHAnsi"/>
                <w:color w:val="000000"/>
                <w:sz w:val="20"/>
              </w:rPr>
              <w:t>Merge</w:t>
            </w:r>
            <w:proofErr w:type="spellEnd"/>
          </w:p>
        </w:tc>
        <w:tc>
          <w:tcPr>
            <w:tcW w:w="3476" w:type="dxa"/>
            <w:tcBorders>
              <w:top w:val="single" w:sz="8" w:space="0" w:color="auto"/>
              <w:left w:val="single" w:sz="8" w:space="0" w:color="auto"/>
              <w:bottom w:val="single" w:sz="8" w:space="0" w:color="auto"/>
              <w:right w:val="single" w:sz="18" w:space="0" w:color="auto"/>
            </w:tcBorders>
            <w:shd w:val="clear" w:color="DDEBF7" w:fill="DDEBF7"/>
            <w:vAlign w:val="bottom"/>
            <w:hideMark/>
          </w:tcPr>
          <w:p w14:paraId="7907396C" w14:textId="77777777" w:rsidR="00016523" w:rsidRPr="00360AA4" w:rsidRDefault="00016523" w:rsidP="001A1CD8">
            <w:pPr>
              <w:rPr>
                <w:rFonts w:asciiTheme="minorHAnsi" w:eastAsia="Times New Roman" w:hAnsiTheme="minorHAnsi"/>
                <w:color w:val="000000"/>
                <w:sz w:val="20"/>
              </w:rPr>
            </w:pPr>
            <w:r w:rsidRPr="00360AA4">
              <w:rPr>
                <w:rFonts w:asciiTheme="minorHAnsi" w:eastAsia="Times New Roman" w:hAnsiTheme="minorHAnsi"/>
                <w:color w:val="000000"/>
                <w:sz w:val="20"/>
              </w:rPr>
              <w:t>Toevoegen van meerdere documenten in een single.</w:t>
            </w:r>
          </w:p>
        </w:tc>
        <w:tc>
          <w:tcPr>
            <w:tcW w:w="678" w:type="dxa"/>
            <w:tcBorders>
              <w:top w:val="single" w:sz="4" w:space="0" w:color="auto"/>
              <w:left w:val="single" w:sz="18" w:space="0" w:color="auto"/>
              <w:bottom w:val="single" w:sz="4" w:space="0" w:color="auto"/>
              <w:right w:val="single" w:sz="18" w:space="0" w:color="auto"/>
            </w:tcBorders>
            <w:shd w:val="clear" w:color="000000" w:fill="E2EFDA"/>
            <w:noWrap/>
            <w:vAlign w:val="center"/>
            <w:hideMark/>
          </w:tcPr>
          <w:p w14:paraId="2532DF58" w14:textId="77777777" w:rsidR="00016523" w:rsidRPr="00360AA4" w:rsidRDefault="00016523" w:rsidP="001A1CD8">
            <w:pPr>
              <w:jc w:val="center"/>
              <w:rPr>
                <w:rFonts w:asciiTheme="minorHAnsi" w:eastAsia="Times New Roman" w:hAnsiTheme="minorHAnsi"/>
                <w:b/>
                <w:color w:val="000000"/>
                <w:sz w:val="20"/>
              </w:rPr>
            </w:pPr>
            <w:r w:rsidRPr="00360AA4">
              <w:rPr>
                <w:rFonts w:asciiTheme="minorHAnsi" w:eastAsia="Times New Roman" w:hAnsiTheme="minorHAnsi"/>
                <w:b/>
                <w:color w:val="000000"/>
                <w:sz w:val="20"/>
              </w:rPr>
              <w:t>x</w:t>
            </w:r>
          </w:p>
        </w:tc>
        <w:tc>
          <w:tcPr>
            <w:tcW w:w="597" w:type="dxa"/>
            <w:tcBorders>
              <w:top w:val="single" w:sz="4" w:space="0" w:color="auto"/>
              <w:left w:val="single" w:sz="18" w:space="0" w:color="auto"/>
              <w:bottom w:val="single" w:sz="4" w:space="0" w:color="auto"/>
              <w:right w:val="single" w:sz="4" w:space="0" w:color="auto"/>
            </w:tcBorders>
            <w:shd w:val="clear" w:color="000000" w:fill="E2EFDA"/>
            <w:noWrap/>
            <w:vAlign w:val="center"/>
            <w:hideMark/>
          </w:tcPr>
          <w:p w14:paraId="2BAEF73B" w14:textId="77777777" w:rsidR="00016523" w:rsidRPr="00360AA4" w:rsidRDefault="00016523" w:rsidP="001A1CD8">
            <w:pPr>
              <w:jc w:val="center"/>
              <w:rPr>
                <w:rFonts w:asciiTheme="minorHAnsi" w:eastAsia="Times New Roman" w:hAnsiTheme="minorHAnsi"/>
                <w:color w:val="000000"/>
                <w:sz w:val="20"/>
              </w:rPr>
            </w:pPr>
            <w:r w:rsidRPr="00360AA4">
              <w:rPr>
                <w:rFonts w:asciiTheme="minorHAnsi" w:eastAsia="Times New Roman" w:hAnsiTheme="minorHAnsi"/>
                <w:color w:val="000000"/>
                <w:sz w:val="20"/>
              </w:rPr>
              <w:t>x</w:t>
            </w:r>
          </w:p>
        </w:tc>
        <w:tc>
          <w:tcPr>
            <w:tcW w:w="551"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24F581D" w14:textId="77777777" w:rsidR="00016523" w:rsidRPr="00360AA4" w:rsidRDefault="00016523" w:rsidP="001A1CD8">
            <w:pPr>
              <w:jc w:val="center"/>
              <w:rPr>
                <w:rFonts w:asciiTheme="minorHAnsi" w:eastAsia="Times New Roman" w:hAnsiTheme="minorHAnsi"/>
                <w:color w:val="000000"/>
                <w:sz w:val="20"/>
              </w:rPr>
            </w:pPr>
            <w:r w:rsidRPr="00360AA4">
              <w:rPr>
                <w:rFonts w:asciiTheme="minorHAnsi" w:eastAsia="Times New Roman" w:hAnsiTheme="minorHAnsi"/>
                <w:color w:val="000000"/>
                <w:sz w:val="20"/>
              </w:rPr>
              <w:t>x</w:t>
            </w:r>
          </w:p>
        </w:tc>
        <w:tc>
          <w:tcPr>
            <w:tcW w:w="567"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F5CF951" w14:textId="77777777" w:rsidR="00016523" w:rsidRPr="00360AA4" w:rsidRDefault="00016523" w:rsidP="001A1CD8">
            <w:pPr>
              <w:jc w:val="center"/>
              <w:rPr>
                <w:rFonts w:asciiTheme="minorHAnsi" w:eastAsia="Times New Roman" w:hAnsiTheme="minorHAnsi"/>
                <w:color w:val="000000"/>
                <w:sz w:val="21"/>
              </w:rPr>
            </w:pPr>
            <w:r w:rsidRPr="00360AA4">
              <w:rPr>
                <w:rFonts w:asciiTheme="minorHAnsi" w:eastAsia="Times New Roman" w:hAnsiTheme="minorHAnsi"/>
                <w:color w:val="000000"/>
                <w:sz w:val="21"/>
              </w:rPr>
              <w:t>x</w:t>
            </w:r>
          </w:p>
        </w:tc>
      </w:tr>
      <w:tr w:rsidR="00016523" w14:paraId="5AC2CCD2" w14:textId="77777777" w:rsidTr="00016523">
        <w:trPr>
          <w:trHeight w:val="959"/>
        </w:trPr>
        <w:tc>
          <w:tcPr>
            <w:tcW w:w="99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ABFF97B" w14:textId="5DE2D191" w:rsidR="00016523" w:rsidRPr="00360AA4" w:rsidRDefault="00016523" w:rsidP="001A1CD8">
            <w:pPr>
              <w:rPr>
                <w:rFonts w:asciiTheme="minorHAnsi" w:eastAsia="Times New Roman" w:hAnsiTheme="minorHAnsi"/>
                <w:b/>
                <w:color w:val="000000"/>
                <w:sz w:val="20"/>
              </w:rPr>
            </w:pPr>
            <w:r w:rsidRPr="00360AA4">
              <w:rPr>
                <w:rFonts w:asciiTheme="minorHAnsi" w:eastAsia="Times New Roman" w:hAnsiTheme="minorHAnsi"/>
                <w:b/>
                <w:color w:val="000000"/>
                <w:sz w:val="20"/>
              </w:rPr>
              <w:t>5p</w:t>
            </w:r>
          </w:p>
        </w:tc>
        <w:tc>
          <w:tcPr>
            <w:tcW w:w="2262"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1D29C2E" w14:textId="77777777" w:rsidR="00016523" w:rsidRPr="00360AA4" w:rsidRDefault="00016523" w:rsidP="001A1CD8">
            <w:pPr>
              <w:rPr>
                <w:rFonts w:asciiTheme="minorHAnsi" w:eastAsia="Times New Roman" w:hAnsiTheme="minorHAnsi"/>
                <w:color w:val="000000"/>
                <w:sz w:val="20"/>
              </w:rPr>
            </w:pPr>
            <w:r w:rsidRPr="00360AA4">
              <w:rPr>
                <w:rFonts w:asciiTheme="minorHAnsi" w:eastAsia="Times New Roman" w:hAnsiTheme="minorHAnsi"/>
                <w:color w:val="000000"/>
                <w:sz w:val="20"/>
              </w:rPr>
              <w:t>Split</w:t>
            </w:r>
          </w:p>
        </w:tc>
        <w:tc>
          <w:tcPr>
            <w:tcW w:w="3476" w:type="dxa"/>
            <w:tcBorders>
              <w:top w:val="single" w:sz="8" w:space="0" w:color="auto"/>
              <w:left w:val="single" w:sz="8" w:space="0" w:color="auto"/>
              <w:bottom w:val="single" w:sz="8" w:space="0" w:color="auto"/>
              <w:right w:val="single" w:sz="18" w:space="0" w:color="auto"/>
            </w:tcBorders>
            <w:shd w:val="clear" w:color="auto" w:fill="auto"/>
            <w:vAlign w:val="bottom"/>
            <w:hideMark/>
          </w:tcPr>
          <w:p w14:paraId="17BE68E8" w14:textId="77777777" w:rsidR="00016523" w:rsidRPr="00360AA4" w:rsidRDefault="00016523" w:rsidP="001A1CD8">
            <w:pPr>
              <w:rPr>
                <w:rFonts w:asciiTheme="minorHAnsi" w:eastAsia="Times New Roman" w:hAnsiTheme="minorHAnsi"/>
                <w:color w:val="000000"/>
                <w:sz w:val="20"/>
              </w:rPr>
            </w:pPr>
            <w:r w:rsidRPr="00360AA4">
              <w:rPr>
                <w:rFonts w:asciiTheme="minorHAnsi" w:eastAsia="Times New Roman" w:hAnsiTheme="minorHAnsi"/>
                <w:color w:val="000000"/>
                <w:sz w:val="20"/>
              </w:rPr>
              <w:t>Grote en lange bestanden kunnen geknipt worden in meerdere kleinere bestanden.</w:t>
            </w:r>
          </w:p>
        </w:tc>
        <w:tc>
          <w:tcPr>
            <w:tcW w:w="678" w:type="dxa"/>
            <w:tcBorders>
              <w:top w:val="single" w:sz="4" w:space="0" w:color="auto"/>
              <w:left w:val="single" w:sz="18" w:space="0" w:color="auto"/>
              <w:bottom w:val="single" w:sz="4" w:space="0" w:color="auto"/>
              <w:right w:val="single" w:sz="18" w:space="0" w:color="auto"/>
            </w:tcBorders>
            <w:shd w:val="clear" w:color="000000" w:fill="E2EFDA"/>
            <w:noWrap/>
            <w:vAlign w:val="center"/>
            <w:hideMark/>
          </w:tcPr>
          <w:p w14:paraId="7ECB37BC" w14:textId="77777777" w:rsidR="00016523" w:rsidRPr="00360AA4" w:rsidRDefault="00016523" w:rsidP="001A1CD8">
            <w:pPr>
              <w:jc w:val="center"/>
              <w:rPr>
                <w:rFonts w:asciiTheme="minorHAnsi" w:eastAsia="Times New Roman" w:hAnsiTheme="minorHAnsi"/>
                <w:b/>
                <w:color w:val="000000"/>
                <w:sz w:val="20"/>
              </w:rPr>
            </w:pPr>
            <w:r w:rsidRPr="00360AA4">
              <w:rPr>
                <w:rFonts w:asciiTheme="minorHAnsi" w:eastAsia="Times New Roman" w:hAnsiTheme="minorHAnsi"/>
                <w:b/>
                <w:color w:val="000000"/>
                <w:sz w:val="20"/>
              </w:rPr>
              <w:t>x</w:t>
            </w:r>
          </w:p>
        </w:tc>
        <w:tc>
          <w:tcPr>
            <w:tcW w:w="597" w:type="dxa"/>
            <w:tcBorders>
              <w:top w:val="single" w:sz="4" w:space="0" w:color="auto"/>
              <w:left w:val="single" w:sz="18" w:space="0" w:color="auto"/>
              <w:bottom w:val="single" w:sz="4" w:space="0" w:color="auto"/>
              <w:right w:val="single" w:sz="4" w:space="0" w:color="auto"/>
            </w:tcBorders>
            <w:shd w:val="clear" w:color="000000" w:fill="FCE4D6"/>
            <w:noWrap/>
            <w:vAlign w:val="center"/>
            <w:hideMark/>
          </w:tcPr>
          <w:p w14:paraId="552634FC" w14:textId="77777777" w:rsidR="00016523" w:rsidRPr="00360AA4" w:rsidRDefault="00016523" w:rsidP="001A1CD8">
            <w:pPr>
              <w:jc w:val="center"/>
              <w:rPr>
                <w:rFonts w:asciiTheme="minorHAnsi" w:eastAsia="Times New Roman" w:hAnsiTheme="minorHAnsi"/>
                <w:color w:val="000000"/>
                <w:sz w:val="20"/>
              </w:rPr>
            </w:pPr>
            <w:r w:rsidRPr="00360AA4">
              <w:rPr>
                <w:rFonts w:asciiTheme="minorHAnsi" w:eastAsia="Times New Roman" w:hAnsiTheme="minorHAnsi"/>
                <w:color w:val="000000"/>
                <w:sz w:val="20"/>
              </w:rPr>
              <w:t>o</w:t>
            </w:r>
          </w:p>
        </w:tc>
        <w:tc>
          <w:tcPr>
            <w:tcW w:w="551" w:type="dxa"/>
            <w:tcBorders>
              <w:top w:val="single" w:sz="4" w:space="0" w:color="auto"/>
              <w:left w:val="single" w:sz="4" w:space="0" w:color="auto"/>
              <w:bottom w:val="single" w:sz="4" w:space="0" w:color="auto"/>
              <w:right w:val="single" w:sz="4" w:space="0" w:color="auto"/>
            </w:tcBorders>
            <w:shd w:val="clear" w:color="000000" w:fill="FCE4D6"/>
            <w:noWrap/>
            <w:vAlign w:val="center"/>
            <w:hideMark/>
          </w:tcPr>
          <w:p w14:paraId="35CB93F8" w14:textId="77777777" w:rsidR="00016523" w:rsidRPr="00360AA4" w:rsidRDefault="00016523" w:rsidP="001A1CD8">
            <w:pPr>
              <w:jc w:val="center"/>
              <w:rPr>
                <w:rFonts w:asciiTheme="minorHAnsi" w:eastAsia="Times New Roman" w:hAnsiTheme="minorHAnsi"/>
                <w:color w:val="000000"/>
                <w:sz w:val="20"/>
              </w:rPr>
            </w:pPr>
            <w:r w:rsidRPr="00360AA4">
              <w:rPr>
                <w:rFonts w:asciiTheme="minorHAnsi" w:eastAsia="Times New Roman" w:hAnsiTheme="minorHAnsi"/>
                <w:color w:val="000000"/>
                <w:sz w:val="20"/>
              </w:rPr>
              <w:t>o</w:t>
            </w:r>
          </w:p>
        </w:tc>
        <w:tc>
          <w:tcPr>
            <w:tcW w:w="567" w:type="dxa"/>
            <w:tcBorders>
              <w:top w:val="single" w:sz="4" w:space="0" w:color="auto"/>
              <w:left w:val="single" w:sz="4" w:space="0" w:color="auto"/>
              <w:bottom w:val="single" w:sz="4" w:space="0" w:color="auto"/>
              <w:right w:val="single" w:sz="4" w:space="0" w:color="auto"/>
            </w:tcBorders>
            <w:shd w:val="clear" w:color="000000" w:fill="FCE4D6"/>
            <w:noWrap/>
            <w:vAlign w:val="center"/>
            <w:hideMark/>
          </w:tcPr>
          <w:p w14:paraId="1D36CF7E" w14:textId="77777777" w:rsidR="00016523" w:rsidRPr="00360AA4" w:rsidRDefault="00016523" w:rsidP="001A1CD8">
            <w:pPr>
              <w:jc w:val="center"/>
              <w:rPr>
                <w:rFonts w:asciiTheme="minorHAnsi" w:eastAsia="Times New Roman" w:hAnsiTheme="minorHAnsi"/>
                <w:color w:val="000000"/>
                <w:sz w:val="21"/>
              </w:rPr>
            </w:pPr>
            <w:r w:rsidRPr="00360AA4">
              <w:rPr>
                <w:rFonts w:asciiTheme="minorHAnsi" w:eastAsia="Times New Roman" w:hAnsiTheme="minorHAnsi"/>
                <w:color w:val="000000"/>
                <w:sz w:val="21"/>
              </w:rPr>
              <w:t>o</w:t>
            </w:r>
          </w:p>
        </w:tc>
      </w:tr>
      <w:tr w:rsidR="00016523" w14:paraId="3269553C" w14:textId="77777777" w:rsidTr="00016523">
        <w:trPr>
          <w:trHeight w:val="1281"/>
        </w:trPr>
        <w:tc>
          <w:tcPr>
            <w:tcW w:w="995" w:type="dxa"/>
            <w:tcBorders>
              <w:top w:val="single" w:sz="8" w:space="0" w:color="auto"/>
              <w:left w:val="single" w:sz="8" w:space="0" w:color="auto"/>
              <w:bottom w:val="single" w:sz="8" w:space="0" w:color="auto"/>
              <w:right w:val="single" w:sz="8" w:space="0" w:color="auto"/>
            </w:tcBorders>
            <w:shd w:val="clear" w:color="DDEBF7" w:fill="DDEBF7"/>
            <w:noWrap/>
            <w:vAlign w:val="bottom"/>
            <w:hideMark/>
          </w:tcPr>
          <w:p w14:paraId="7E386908" w14:textId="38D6C12B" w:rsidR="00016523" w:rsidRPr="00360AA4" w:rsidRDefault="00016523" w:rsidP="001A1CD8">
            <w:pPr>
              <w:rPr>
                <w:rFonts w:asciiTheme="minorHAnsi" w:eastAsia="Times New Roman" w:hAnsiTheme="minorHAnsi"/>
                <w:b/>
                <w:color w:val="000000"/>
                <w:sz w:val="20"/>
              </w:rPr>
            </w:pPr>
            <w:r w:rsidRPr="00360AA4">
              <w:rPr>
                <w:rFonts w:asciiTheme="minorHAnsi" w:eastAsia="Times New Roman" w:hAnsiTheme="minorHAnsi"/>
                <w:b/>
                <w:color w:val="000000"/>
                <w:sz w:val="20"/>
              </w:rPr>
              <w:t>5p</w:t>
            </w:r>
          </w:p>
        </w:tc>
        <w:tc>
          <w:tcPr>
            <w:tcW w:w="2262" w:type="dxa"/>
            <w:tcBorders>
              <w:top w:val="single" w:sz="8" w:space="0" w:color="auto"/>
              <w:left w:val="single" w:sz="8" w:space="0" w:color="auto"/>
              <w:bottom w:val="single" w:sz="8" w:space="0" w:color="auto"/>
              <w:right w:val="single" w:sz="8" w:space="0" w:color="auto"/>
            </w:tcBorders>
            <w:shd w:val="clear" w:color="DDEBF7" w:fill="DDEBF7"/>
            <w:noWrap/>
            <w:vAlign w:val="bottom"/>
            <w:hideMark/>
          </w:tcPr>
          <w:p w14:paraId="55224274" w14:textId="77777777" w:rsidR="00016523" w:rsidRPr="00360AA4" w:rsidRDefault="00016523" w:rsidP="001A1CD8">
            <w:pPr>
              <w:rPr>
                <w:rFonts w:asciiTheme="minorHAnsi" w:eastAsia="Times New Roman" w:hAnsiTheme="minorHAnsi"/>
                <w:color w:val="000000"/>
                <w:sz w:val="20"/>
              </w:rPr>
            </w:pPr>
            <w:r w:rsidRPr="00360AA4">
              <w:rPr>
                <w:rFonts w:asciiTheme="minorHAnsi" w:eastAsia="Times New Roman" w:hAnsiTheme="minorHAnsi"/>
                <w:color w:val="000000"/>
                <w:sz w:val="20"/>
              </w:rPr>
              <w:t>Watermark</w:t>
            </w:r>
          </w:p>
        </w:tc>
        <w:tc>
          <w:tcPr>
            <w:tcW w:w="3476" w:type="dxa"/>
            <w:tcBorders>
              <w:top w:val="single" w:sz="8" w:space="0" w:color="auto"/>
              <w:left w:val="single" w:sz="8" w:space="0" w:color="auto"/>
              <w:bottom w:val="single" w:sz="8" w:space="0" w:color="auto"/>
              <w:right w:val="single" w:sz="18" w:space="0" w:color="auto"/>
            </w:tcBorders>
            <w:shd w:val="clear" w:color="DDEBF7" w:fill="DDEBF7"/>
            <w:vAlign w:val="bottom"/>
            <w:hideMark/>
          </w:tcPr>
          <w:p w14:paraId="1E5C415F" w14:textId="77777777" w:rsidR="00016523" w:rsidRPr="00360AA4" w:rsidRDefault="00016523" w:rsidP="001A1CD8">
            <w:pPr>
              <w:rPr>
                <w:rFonts w:asciiTheme="minorHAnsi" w:eastAsia="Times New Roman" w:hAnsiTheme="minorHAnsi"/>
                <w:color w:val="000000"/>
                <w:sz w:val="20"/>
              </w:rPr>
            </w:pPr>
            <w:r w:rsidRPr="00360AA4">
              <w:rPr>
                <w:rFonts w:asciiTheme="minorHAnsi" w:eastAsia="Times New Roman" w:hAnsiTheme="minorHAnsi"/>
                <w:color w:val="000000"/>
                <w:sz w:val="20"/>
              </w:rPr>
              <w:t>Het is mogelijk om documenten met een watermerk te beveiligen zonder de metadata ervan te verliezen.</w:t>
            </w:r>
          </w:p>
        </w:tc>
        <w:tc>
          <w:tcPr>
            <w:tcW w:w="678" w:type="dxa"/>
            <w:tcBorders>
              <w:top w:val="single" w:sz="4" w:space="0" w:color="auto"/>
              <w:left w:val="single" w:sz="18" w:space="0" w:color="auto"/>
              <w:bottom w:val="single" w:sz="4" w:space="0" w:color="auto"/>
              <w:right w:val="single" w:sz="18" w:space="0" w:color="auto"/>
            </w:tcBorders>
            <w:shd w:val="clear" w:color="000000" w:fill="E2EFDA"/>
            <w:noWrap/>
            <w:vAlign w:val="center"/>
            <w:hideMark/>
          </w:tcPr>
          <w:p w14:paraId="54449C32" w14:textId="77777777" w:rsidR="00016523" w:rsidRPr="00360AA4" w:rsidRDefault="00016523" w:rsidP="001A1CD8">
            <w:pPr>
              <w:jc w:val="center"/>
              <w:rPr>
                <w:rFonts w:asciiTheme="minorHAnsi" w:eastAsia="Times New Roman" w:hAnsiTheme="minorHAnsi"/>
                <w:b/>
                <w:color w:val="000000"/>
                <w:sz w:val="20"/>
              </w:rPr>
            </w:pPr>
            <w:r w:rsidRPr="00360AA4">
              <w:rPr>
                <w:rFonts w:asciiTheme="minorHAnsi" w:eastAsia="Times New Roman" w:hAnsiTheme="minorHAnsi"/>
                <w:b/>
                <w:color w:val="000000"/>
                <w:sz w:val="20"/>
              </w:rPr>
              <w:t>x</w:t>
            </w:r>
          </w:p>
        </w:tc>
        <w:tc>
          <w:tcPr>
            <w:tcW w:w="597" w:type="dxa"/>
            <w:tcBorders>
              <w:top w:val="single" w:sz="4" w:space="0" w:color="auto"/>
              <w:left w:val="single" w:sz="18" w:space="0" w:color="auto"/>
              <w:bottom w:val="single" w:sz="4" w:space="0" w:color="auto"/>
              <w:right w:val="single" w:sz="4" w:space="0" w:color="auto"/>
            </w:tcBorders>
            <w:shd w:val="clear" w:color="000000" w:fill="FCE4D6"/>
            <w:noWrap/>
            <w:vAlign w:val="center"/>
            <w:hideMark/>
          </w:tcPr>
          <w:p w14:paraId="67291D54" w14:textId="77777777" w:rsidR="00016523" w:rsidRPr="00360AA4" w:rsidRDefault="00016523" w:rsidP="001A1CD8">
            <w:pPr>
              <w:jc w:val="center"/>
              <w:rPr>
                <w:rFonts w:asciiTheme="minorHAnsi" w:eastAsia="Times New Roman" w:hAnsiTheme="minorHAnsi"/>
                <w:color w:val="000000"/>
                <w:sz w:val="20"/>
              </w:rPr>
            </w:pPr>
            <w:r w:rsidRPr="00360AA4">
              <w:rPr>
                <w:rFonts w:asciiTheme="minorHAnsi" w:eastAsia="Times New Roman" w:hAnsiTheme="minorHAnsi"/>
                <w:color w:val="000000"/>
                <w:sz w:val="20"/>
              </w:rPr>
              <w:t>o</w:t>
            </w:r>
          </w:p>
        </w:tc>
        <w:tc>
          <w:tcPr>
            <w:tcW w:w="551"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F570053" w14:textId="77777777" w:rsidR="00016523" w:rsidRPr="00360AA4" w:rsidRDefault="00016523" w:rsidP="001A1CD8">
            <w:pPr>
              <w:jc w:val="center"/>
              <w:rPr>
                <w:rFonts w:asciiTheme="minorHAnsi" w:eastAsia="Times New Roman" w:hAnsiTheme="minorHAnsi"/>
                <w:color w:val="000000"/>
                <w:sz w:val="20"/>
              </w:rPr>
            </w:pPr>
            <w:r w:rsidRPr="00360AA4">
              <w:rPr>
                <w:rFonts w:asciiTheme="minorHAnsi" w:eastAsia="Times New Roman" w:hAnsiTheme="minorHAnsi"/>
                <w:color w:val="000000"/>
                <w:sz w:val="20"/>
              </w:rPr>
              <w:t>x</w:t>
            </w:r>
          </w:p>
        </w:tc>
        <w:tc>
          <w:tcPr>
            <w:tcW w:w="567"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8AFFC28" w14:textId="77777777" w:rsidR="00016523" w:rsidRPr="00360AA4" w:rsidRDefault="00016523" w:rsidP="001A1CD8">
            <w:pPr>
              <w:jc w:val="center"/>
              <w:rPr>
                <w:rFonts w:asciiTheme="minorHAnsi" w:eastAsia="Times New Roman" w:hAnsiTheme="minorHAnsi"/>
                <w:color w:val="000000"/>
                <w:sz w:val="21"/>
              </w:rPr>
            </w:pPr>
            <w:r w:rsidRPr="00360AA4">
              <w:rPr>
                <w:rFonts w:asciiTheme="minorHAnsi" w:eastAsia="Times New Roman" w:hAnsiTheme="minorHAnsi"/>
                <w:color w:val="000000"/>
                <w:sz w:val="21"/>
              </w:rPr>
              <w:t>x</w:t>
            </w:r>
          </w:p>
        </w:tc>
      </w:tr>
      <w:tr w:rsidR="00016523" w14:paraId="62DEECD7" w14:textId="77777777" w:rsidTr="00016523">
        <w:trPr>
          <w:trHeight w:val="639"/>
        </w:trPr>
        <w:tc>
          <w:tcPr>
            <w:tcW w:w="99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DF7BC50" w14:textId="0250AB46" w:rsidR="00016523" w:rsidRPr="00360AA4" w:rsidRDefault="00016523" w:rsidP="001A1CD8">
            <w:pPr>
              <w:rPr>
                <w:rFonts w:asciiTheme="minorHAnsi" w:eastAsia="Times New Roman" w:hAnsiTheme="minorHAnsi"/>
                <w:b/>
                <w:color w:val="000000"/>
                <w:sz w:val="20"/>
              </w:rPr>
            </w:pPr>
            <w:r w:rsidRPr="00360AA4">
              <w:rPr>
                <w:rFonts w:asciiTheme="minorHAnsi" w:eastAsia="Times New Roman" w:hAnsiTheme="minorHAnsi"/>
                <w:b/>
                <w:color w:val="000000"/>
                <w:sz w:val="20"/>
              </w:rPr>
              <w:t>10p</w:t>
            </w:r>
          </w:p>
        </w:tc>
        <w:tc>
          <w:tcPr>
            <w:tcW w:w="2262"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3FFF08C" w14:textId="77777777" w:rsidR="00016523" w:rsidRPr="00360AA4" w:rsidRDefault="00016523" w:rsidP="001A1CD8">
            <w:pPr>
              <w:rPr>
                <w:rFonts w:asciiTheme="minorHAnsi" w:eastAsia="Times New Roman" w:hAnsiTheme="minorHAnsi"/>
                <w:color w:val="000000"/>
                <w:sz w:val="20"/>
              </w:rPr>
            </w:pPr>
            <w:proofErr w:type="spellStart"/>
            <w:r w:rsidRPr="00360AA4">
              <w:rPr>
                <w:rFonts w:asciiTheme="minorHAnsi" w:eastAsia="Times New Roman" w:hAnsiTheme="minorHAnsi"/>
                <w:color w:val="000000"/>
                <w:sz w:val="20"/>
              </w:rPr>
              <w:t>Encrypt</w:t>
            </w:r>
            <w:proofErr w:type="spellEnd"/>
          </w:p>
        </w:tc>
        <w:tc>
          <w:tcPr>
            <w:tcW w:w="3476" w:type="dxa"/>
            <w:tcBorders>
              <w:top w:val="single" w:sz="8" w:space="0" w:color="auto"/>
              <w:left w:val="single" w:sz="8" w:space="0" w:color="auto"/>
              <w:bottom w:val="single" w:sz="8" w:space="0" w:color="auto"/>
              <w:right w:val="single" w:sz="18" w:space="0" w:color="auto"/>
            </w:tcBorders>
            <w:shd w:val="clear" w:color="auto" w:fill="auto"/>
            <w:vAlign w:val="bottom"/>
            <w:hideMark/>
          </w:tcPr>
          <w:p w14:paraId="3CBC207F" w14:textId="77777777" w:rsidR="00016523" w:rsidRPr="00360AA4" w:rsidRDefault="00016523" w:rsidP="001A1CD8">
            <w:pPr>
              <w:rPr>
                <w:rFonts w:asciiTheme="minorHAnsi" w:eastAsia="Times New Roman" w:hAnsiTheme="minorHAnsi"/>
                <w:color w:val="000000"/>
                <w:sz w:val="20"/>
              </w:rPr>
            </w:pPr>
            <w:r w:rsidRPr="00360AA4">
              <w:rPr>
                <w:rFonts w:asciiTheme="minorHAnsi" w:eastAsia="Times New Roman" w:hAnsiTheme="minorHAnsi"/>
                <w:color w:val="000000"/>
                <w:sz w:val="20"/>
              </w:rPr>
              <w:t>PDF documenten kunnen worden versleuteld.</w:t>
            </w:r>
          </w:p>
        </w:tc>
        <w:tc>
          <w:tcPr>
            <w:tcW w:w="678" w:type="dxa"/>
            <w:tcBorders>
              <w:top w:val="single" w:sz="4" w:space="0" w:color="auto"/>
              <w:left w:val="single" w:sz="18" w:space="0" w:color="auto"/>
              <w:bottom w:val="single" w:sz="4" w:space="0" w:color="auto"/>
              <w:right w:val="single" w:sz="18" w:space="0" w:color="auto"/>
            </w:tcBorders>
            <w:shd w:val="clear" w:color="000000" w:fill="E2EFDA"/>
            <w:noWrap/>
            <w:vAlign w:val="center"/>
            <w:hideMark/>
          </w:tcPr>
          <w:p w14:paraId="183788DF" w14:textId="77777777" w:rsidR="00016523" w:rsidRPr="00360AA4" w:rsidRDefault="00016523" w:rsidP="001A1CD8">
            <w:pPr>
              <w:jc w:val="center"/>
              <w:rPr>
                <w:rFonts w:asciiTheme="minorHAnsi" w:eastAsia="Times New Roman" w:hAnsiTheme="minorHAnsi"/>
                <w:b/>
                <w:color w:val="000000"/>
                <w:sz w:val="20"/>
              </w:rPr>
            </w:pPr>
            <w:r w:rsidRPr="00360AA4">
              <w:rPr>
                <w:rFonts w:asciiTheme="minorHAnsi" w:eastAsia="Times New Roman" w:hAnsiTheme="minorHAnsi"/>
                <w:b/>
                <w:color w:val="000000"/>
                <w:sz w:val="20"/>
              </w:rPr>
              <w:t>x</w:t>
            </w:r>
          </w:p>
        </w:tc>
        <w:tc>
          <w:tcPr>
            <w:tcW w:w="597" w:type="dxa"/>
            <w:tcBorders>
              <w:top w:val="single" w:sz="4" w:space="0" w:color="auto"/>
              <w:left w:val="single" w:sz="18" w:space="0" w:color="auto"/>
              <w:bottom w:val="single" w:sz="4" w:space="0" w:color="auto"/>
              <w:right w:val="single" w:sz="4" w:space="0" w:color="auto"/>
            </w:tcBorders>
            <w:shd w:val="clear" w:color="000000" w:fill="FCE4D6"/>
            <w:noWrap/>
            <w:vAlign w:val="center"/>
            <w:hideMark/>
          </w:tcPr>
          <w:p w14:paraId="258A9999" w14:textId="77777777" w:rsidR="00016523" w:rsidRPr="00360AA4" w:rsidRDefault="00016523" w:rsidP="001A1CD8">
            <w:pPr>
              <w:jc w:val="center"/>
              <w:rPr>
                <w:rFonts w:asciiTheme="minorHAnsi" w:eastAsia="Times New Roman" w:hAnsiTheme="minorHAnsi"/>
                <w:color w:val="000000"/>
                <w:sz w:val="20"/>
              </w:rPr>
            </w:pPr>
            <w:r w:rsidRPr="00360AA4">
              <w:rPr>
                <w:rFonts w:asciiTheme="minorHAnsi" w:eastAsia="Times New Roman" w:hAnsiTheme="minorHAnsi"/>
                <w:color w:val="000000"/>
                <w:sz w:val="20"/>
              </w:rPr>
              <w:t>o</w:t>
            </w:r>
          </w:p>
        </w:tc>
        <w:tc>
          <w:tcPr>
            <w:tcW w:w="551"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1333A1A" w14:textId="77777777" w:rsidR="00016523" w:rsidRPr="00360AA4" w:rsidRDefault="00016523" w:rsidP="001A1CD8">
            <w:pPr>
              <w:jc w:val="center"/>
              <w:rPr>
                <w:rFonts w:asciiTheme="minorHAnsi" w:eastAsia="Times New Roman" w:hAnsiTheme="minorHAnsi"/>
                <w:color w:val="000000"/>
                <w:sz w:val="20"/>
              </w:rPr>
            </w:pPr>
            <w:r w:rsidRPr="00360AA4">
              <w:rPr>
                <w:rFonts w:asciiTheme="minorHAnsi" w:eastAsia="Times New Roman" w:hAnsiTheme="minorHAnsi"/>
                <w:color w:val="000000"/>
                <w:sz w:val="20"/>
              </w:rPr>
              <w:t>x</w:t>
            </w:r>
          </w:p>
        </w:tc>
        <w:tc>
          <w:tcPr>
            <w:tcW w:w="567" w:type="dxa"/>
            <w:tcBorders>
              <w:top w:val="single" w:sz="4" w:space="0" w:color="auto"/>
              <w:left w:val="single" w:sz="4" w:space="0" w:color="auto"/>
              <w:bottom w:val="single" w:sz="4" w:space="0" w:color="auto"/>
              <w:right w:val="single" w:sz="4" w:space="0" w:color="auto"/>
            </w:tcBorders>
            <w:shd w:val="clear" w:color="000000" w:fill="FCE4D6"/>
            <w:noWrap/>
            <w:vAlign w:val="center"/>
            <w:hideMark/>
          </w:tcPr>
          <w:p w14:paraId="48FE67BF" w14:textId="77777777" w:rsidR="00016523" w:rsidRPr="00360AA4" w:rsidRDefault="00016523" w:rsidP="001A1CD8">
            <w:pPr>
              <w:jc w:val="center"/>
              <w:rPr>
                <w:rFonts w:asciiTheme="minorHAnsi" w:eastAsia="Times New Roman" w:hAnsiTheme="minorHAnsi"/>
                <w:color w:val="000000"/>
                <w:sz w:val="21"/>
              </w:rPr>
            </w:pPr>
            <w:r w:rsidRPr="00360AA4">
              <w:rPr>
                <w:rFonts w:asciiTheme="minorHAnsi" w:eastAsia="Times New Roman" w:hAnsiTheme="minorHAnsi"/>
                <w:color w:val="000000"/>
                <w:sz w:val="21"/>
              </w:rPr>
              <w:t>o</w:t>
            </w:r>
          </w:p>
        </w:tc>
      </w:tr>
      <w:tr w:rsidR="00016523" w14:paraId="02E09C57" w14:textId="77777777" w:rsidTr="00016523">
        <w:trPr>
          <w:trHeight w:val="959"/>
        </w:trPr>
        <w:tc>
          <w:tcPr>
            <w:tcW w:w="995" w:type="dxa"/>
            <w:tcBorders>
              <w:top w:val="single" w:sz="8" w:space="0" w:color="auto"/>
              <w:left w:val="single" w:sz="8" w:space="0" w:color="auto"/>
              <w:bottom w:val="single" w:sz="8" w:space="0" w:color="auto"/>
              <w:right w:val="single" w:sz="8" w:space="0" w:color="auto"/>
            </w:tcBorders>
            <w:shd w:val="clear" w:color="DDEBF7" w:fill="DDEBF7"/>
            <w:noWrap/>
            <w:vAlign w:val="bottom"/>
            <w:hideMark/>
          </w:tcPr>
          <w:p w14:paraId="1D30E7DF" w14:textId="598A9ADC" w:rsidR="00016523" w:rsidRPr="00360AA4" w:rsidRDefault="00016523" w:rsidP="001A1CD8">
            <w:pPr>
              <w:rPr>
                <w:rFonts w:asciiTheme="minorHAnsi" w:eastAsia="Times New Roman" w:hAnsiTheme="minorHAnsi"/>
                <w:b/>
                <w:color w:val="000000"/>
                <w:sz w:val="20"/>
              </w:rPr>
            </w:pPr>
            <w:r w:rsidRPr="00360AA4">
              <w:rPr>
                <w:rFonts w:asciiTheme="minorHAnsi" w:eastAsia="Times New Roman" w:hAnsiTheme="minorHAnsi"/>
                <w:b/>
                <w:color w:val="000000"/>
                <w:sz w:val="20"/>
              </w:rPr>
              <w:t>5p</w:t>
            </w:r>
          </w:p>
        </w:tc>
        <w:tc>
          <w:tcPr>
            <w:tcW w:w="2262" w:type="dxa"/>
            <w:tcBorders>
              <w:top w:val="single" w:sz="8" w:space="0" w:color="auto"/>
              <w:left w:val="single" w:sz="8" w:space="0" w:color="auto"/>
              <w:bottom w:val="single" w:sz="8" w:space="0" w:color="auto"/>
              <w:right w:val="single" w:sz="8" w:space="0" w:color="auto"/>
            </w:tcBorders>
            <w:shd w:val="clear" w:color="DDEBF7" w:fill="DDEBF7"/>
            <w:noWrap/>
            <w:vAlign w:val="bottom"/>
            <w:hideMark/>
          </w:tcPr>
          <w:p w14:paraId="783C21D6" w14:textId="77777777" w:rsidR="00016523" w:rsidRPr="00360AA4" w:rsidRDefault="00016523" w:rsidP="001A1CD8">
            <w:pPr>
              <w:rPr>
                <w:rFonts w:asciiTheme="minorHAnsi" w:eastAsia="Times New Roman" w:hAnsiTheme="minorHAnsi"/>
                <w:color w:val="000000"/>
                <w:sz w:val="20"/>
              </w:rPr>
            </w:pPr>
            <w:r w:rsidRPr="00360AA4">
              <w:rPr>
                <w:rFonts w:asciiTheme="minorHAnsi" w:eastAsia="Times New Roman" w:hAnsiTheme="minorHAnsi"/>
                <w:color w:val="000000"/>
                <w:sz w:val="20"/>
              </w:rPr>
              <w:t>OCR</w:t>
            </w:r>
          </w:p>
        </w:tc>
        <w:tc>
          <w:tcPr>
            <w:tcW w:w="3476" w:type="dxa"/>
            <w:tcBorders>
              <w:top w:val="single" w:sz="8" w:space="0" w:color="auto"/>
              <w:left w:val="single" w:sz="8" w:space="0" w:color="auto"/>
              <w:bottom w:val="single" w:sz="8" w:space="0" w:color="auto"/>
              <w:right w:val="single" w:sz="18" w:space="0" w:color="auto"/>
            </w:tcBorders>
            <w:shd w:val="clear" w:color="DDEBF7" w:fill="DDEBF7"/>
            <w:vAlign w:val="bottom"/>
            <w:hideMark/>
          </w:tcPr>
          <w:p w14:paraId="35EB080D" w14:textId="77777777" w:rsidR="00016523" w:rsidRPr="00360AA4" w:rsidRDefault="00016523" w:rsidP="001A1CD8">
            <w:pPr>
              <w:rPr>
                <w:rFonts w:asciiTheme="minorHAnsi" w:eastAsia="Times New Roman" w:hAnsiTheme="minorHAnsi"/>
                <w:color w:val="000000"/>
                <w:sz w:val="20"/>
              </w:rPr>
            </w:pPr>
            <w:r w:rsidRPr="00360AA4">
              <w:rPr>
                <w:rFonts w:asciiTheme="minorHAnsi" w:eastAsia="Times New Roman" w:hAnsiTheme="minorHAnsi"/>
                <w:color w:val="000000"/>
                <w:sz w:val="20"/>
              </w:rPr>
              <w:t xml:space="preserve">Gescande of bestanden die zijn gefaxt kunnen omgezet worden in bewerkbare tekst.  </w:t>
            </w:r>
          </w:p>
        </w:tc>
        <w:tc>
          <w:tcPr>
            <w:tcW w:w="678" w:type="dxa"/>
            <w:tcBorders>
              <w:top w:val="single" w:sz="4" w:space="0" w:color="auto"/>
              <w:left w:val="single" w:sz="18" w:space="0" w:color="auto"/>
              <w:bottom w:val="single" w:sz="4" w:space="0" w:color="auto"/>
              <w:right w:val="single" w:sz="18" w:space="0" w:color="auto"/>
            </w:tcBorders>
            <w:shd w:val="clear" w:color="000000" w:fill="E2EFDA"/>
            <w:noWrap/>
            <w:vAlign w:val="center"/>
            <w:hideMark/>
          </w:tcPr>
          <w:p w14:paraId="14A0B790" w14:textId="77777777" w:rsidR="00016523" w:rsidRPr="00360AA4" w:rsidRDefault="00016523" w:rsidP="001A1CD8">
            <w:pPr>
              <w:jc w:val="center"/>
              <w:rPr>
                <w:rFonts w:asciiTheme="minorHAnsi" w:eastAsia="Times New Roman" w:hAnsiTheme="minorHAnsi"/>
                <w:b/>
                <w:color w:val="000000"/>
                <w:sz w:val="20"/>
              </w:rPr>
            </w:pPr>
            <w:r w:rsidRPr="00360AA4">
              <w:rPr>
                <w:rFonts w:asciiTheme="minorHAnsi" w:eastAsia="Times New Roman" w:hAnsiTheme="minorHAnsi"/>
                <w:b/>
                <w:color w:val="000000"/>
                <w:sz w:val="20"/>
              </w:rPr>
              <w:t>x</w:t>
            </w:r>
          </w:p>
        </w:tc>
        <w:tc>
          <w:tcPr>
            <w:tcW w:w="597" w:type="dxa"/>
            <w:tcBorders>
              <w:top w:val="single" w:sz="4" w:space="0" w:color="auto"/>
              <w:left w:val="single" w:sz="18" w:space="0" w:color="auto"/>
              <w:bottom w:val="single" w:sz="4" w:space="0" w:color="auto"/>
              <w:right w:val="single" w:sz="4" w:space="0" w:color="auto"/>
            </w:tcBorders>
            <w:shd w:val="clear" w:color="000000" w:fill="FCE4D6"/>
            <w:noWrap/>
            <w:vAlign w:val="center"/>
            <w:hideMark/>
          </w:tcPr>
          <w:p w14:paraId="74AEC4CF" w14:textId="77777777" w:rsidR="00016523" w:rsidRPr="00360AA4" w:rsidRDefault="00016523" w:rsidP="001A1CD8">
            <w:pPr>
              <w:jc w:val="center"/>
              <w:rPr>
                <w:rFonts w:asciiTheme="minorHAnsi" w:eastAsia="Times New Roman" w:hAnsiTheme="minorHAnsi"/>
                <w:color w:val="000000"/>
                <w:sz w:val="20"/>
              </w:rPr>
            </w:pPr>
            <w:r w:rsidRPr="00360AA4">
              <w:rPr>
                <w:rFonts w:asciiTheme="minorHAnsi" w:eastAsia="Times New Roman" w:hAnsiTheme="minorHAnsi"/>
                <w:color w:val="000000"/>
                <w:sz w:val="20"/>
              </w:rPr>
              <w:t>o</w:t>
            </w:r>
          </w:p>
        </w:tc>
        <w:tc>
          <w:tcPr>
            <w:tcW w:w="551" w:type="dxa"/>
            <w:tcBorders>
              <w:top w:val="single" w:sz="4" w:space="0" w:color="auto"/>
              <w:left w:val="single" w:sz="4" w:space="0" w:color="auto"/>
              <w:bottom w:val="single" w:sz="4" w:space="0" w:color="auto"/>
              <w:right w:val="single" w:sz="4" w:space="0" w:color="auto"/>
            </w:tcBorders>
            <w:shd w:val="clear" w:color="000000" w:fill="FCE4D6"/>
            <w:noWrap/>
            <w:vAlign w:val="center"/>
            <w:hideMark/>
          </w:tcPr>
          <w:p w14:paraId="6FC12D8F" w14:textId="77777777" w:rsidR="00016523" w:rsidRPr="00360AA4" w:rsidRDefault="00016523" w:rsidP="001A1CD8">
            <w:pPr>
              <w:jc w:val="center"/>
              <w:rPr>
                <w:rFonts w:asciiTheme="minorHAnsi" w:eastAsia="Times New Roman" w:hAnsiTheme="minorHAnsi"/>
                <w:color w:val="000000"/>
                <w:sz w:val="20"/>
              </w:rPr>
            </w:pPr>
            <w:r w:rsidRPr="00360AA4">
              <w:rPr>
                <w:rFonts w:asciiTheme="minorHAnsi" w:eastAsia="Times New Roman" w:hAnsiTheme="minorHAnsi"/>
                <w:color w:val="000000"/>
                <w:sz w:val="20"/>
              </w:rPr>
              <w:t>o</w:t>
            </w:r>
          </w:p>
        </w:tc>
        <w:tc>
          <w:tcPr>
            <w:tcW w:w="567" w:type="dxa"/>
            <w:tcBorders>
              <w:top w:val="single" w:sz="4" w:space="0" w:color="auto"/>
              <w:left w:val="single" w:sz="4" w:space="0" w:color="auto"/>
              <w:bottom w:val="single" w:sz="4" w:space="0" w:color="auto"/>
              <w:right w:val="single" w:sz="4" w:space="0" w:color="auto"/>
            </w:tcBorders>
            <w:shd w:val="clear" w:color="000000" w:fill="FCE4D6"/>
            <w:noWrap/>
            <w:vAlign w:val="center"/>
            <w:hideMark/>
          </w:tcPr>
          <w:p w14:paraId="03522EF8" w14:textId="77777777" w:rsidR="00016523" w:rsidRPr="00360AA4" w:rsidRDefault="00016523" w:rsidP="001A1CD8">
            <w:pPr>
              <w:jc w:val="center"/>
              <w:rPr>
                <w:rFonts w:asciiTheme="minorHAnsi" w:eastAsia="Times New Roman" w:hAnsiTheme="minorHAnsi"/>
                <w:color w:val="000000"/>
                <w:sz w:val="21"/>
              </w:rPr>
            </w:pPr>
            <w:r w:rsidRPr="00360AA4">
              <w:rPr>
                <w:rFonts w:asciiTheme="minorHAnsi" w:eastAsia="Times New Roman" w:hAnsiTheme="minorHAnsi"/>
                <w:color w:val="000000"/>
                <w:sz w:val="21"/>
              </w:rPr>
              <w:t>o</w:t>
            </w:r>
          </w:p>
        </w:tc>
      </w:tr>
      <w:tr w:rsidR="00016523" w14:paraId="26081781" w14:textId="77777777" w:rsidTr="00016523">
        <w:trPr>
          <w:trHeight w:val="1600"/>
        </w:trPr>
        <w:tc>
          <w:tcPr>
            <w:tcW w:w="99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DDA6A94" w14:textId="4EA7A988" w:rsidR="00016523" w:rsidRPr="00360AA4" w:rsidRDefault="00016523" w:rsidP="00C107BF">
            <w:pPr>
              <w:rPr>
                <w:rFonts w:asciiTheme="minorHAnsi" w:eastAsia="Times New Roman" w:hAnsiTheme="minorHAnsi"/>
                <w:b/>
                <w:color w:val="000000"/>
                <w:sz w:val="20"/>
              </w:rPr>
            </w:pPr>
            <w:r w:rsidRPr="00360AA4">
              <w:rPr>
                <w:rFonts w:asciiTheme="minorHAnsi" w:eastAsia="Times New Roman" w:hAnsiTheme="minorHAnsi"/>
                <w:b/>
                <w:color w:val="000000"/>
                <w:sz w:val="20"/>
              </w:rPr>
              <w:t>10p</w:t>
            </w:r>
          </w:p>
        </w:tc>
        <w:tc>
          <w:tcPr>
            <w:tcW w:w="2262"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F37B0B7" w14:textId="77777777" w:rsidR="00016523" w:rsidRPr="00360AA4" w:rsidRDefault="00016523" w:rsidP="001A1CD8">
            <w:pPr>
              <w:rPr>
                <w:rFonts w:asciiTheme="minorHAnsi" w:eastAsia="Times New Roman" w:hAnsiTheme="minorHAnsi"/>
                <w:color w:val="000000"/>
                <w:sz w:val="20"/>
              </w:rPr>
            </w:pPr>
            <w:r w:rsidRPr="00360AA4">
              <w:rPr>
                <w:rFonts w:asciiTheme="minorHAnsi" w:eastAsia="Times New Roman" w:hAnsiTheme="minorHAnsi"/>
                <w:color w:val="000000"/>
                <w:sz w:val="20"/>
              </w:rPr>
              <w:t>Cross-convert</w:t>
            </w:r>
          </w:p>
        </w:tc>
        <w:tc>
          <w:tcPr>
            <w:tcW w:w="3476" w:type="dxa"/>
            <w:tcBorders>
              <w:top w:val="single" w:sz="8" w:space="0" w:color="auto"/>
              <w:left w:val="single" w:sz="8" w:space="0" w:color="auto"/>
              <w:bottom w:val="single" w:sz="8" w:space="0" w:color="auto"/>
              <w:right w:val="single" w:sz="18" w:space="0" w:color="auto"/>
            </w:tcBorders>
            <w:shd w:val="clear" w:color="auto" w:fill="auto"/>
            <w:vAlign w:val="bottom"/>
            <w:hideMark/>
          </w:tcPr>
          <w:p w14:paraId="56831F8A" w14:textId="77777777" w:rsidR="00016523" w:rsidRPr="00360AA4" w:rsidRDefault="00016523" w:rsidP="001A1CD8">
            <w:pPr>
              <w:rPr>
                <w:rFonts w:asciiTheme="minorHAnsi" w:eastAsia="Times New Roman" w:hAnsiTheme="minorHAnsi"/>
                <w:color w:val="000000"/>
                <w:sz w:val="20"/>
              </w:rPr>
            </w:pPr>
            <w:r w:rsidRPr="00360AA4">
              <w:rPr>
                <w:rFonts w:asciiTheme="minorHAnsi" w:eastAsia="Times New Roman" w:hAnsiTheme="minorHAnsi"/>
                <w:color w:val="000000"/>
                <w:sz w:val="20"/>
              </w:rPr>
              <w:t xml:space="preserve">Documenten kunnen worden geconverteerd naar verschillende bestandsformaten (bijv. DOC tot DOCX, XLSX </w:t>
            </w:r>
            <w:proofErr w:type="spellStart"/>
            <w:r w:rsidRPr="00360AA4">
              <w:rPr>
                <w:rFonts w:asciiTheme="minorHAnsi" w:eastAsia="Times New Roman" w:hAnsiTheme="minorHAnsi"/>
                <w:color w:val="000000"/>
                <w:sz w:val="20"/>
              </w:rPr>
              <w:t>to</w:t>
            </w:r>
            <w:proofErr w:type="spellEnd"/>
            <w:r w:rsidRPr="00360AA4">
              <w:rPr>
                <w:rFonts w:asciiTheme="minorHAnsi" w:eastAsia="Times New Roman" w:hAnsiTheme="minorHAnsi"/>
                <w:color w:val="000000"/>
                <w:sz w:val="20"/>
              </w:rPr>
              <w:t xml:space="preserve"> DOC, of InfoPath naar DOCX / XLSX).</w:t>
            </w:r>
          </w:p>
        </w:tc>
        <w:tc>
          <w:tcPr>
            <w:tcW w:w="678" w:type="dxa"/>
            <w:tcBorders>
              <w:top w:val="single" w:sz="4" w:space="0" w:color="auto"/>
              <w:left w:val="single" w:sz="18" w:space="0" w:color="auto"/>
              <w:bottom w:val="single" w:sz="4" w:space="0" w:color="auto"/>
              <w:right w:val="single" w:sz="18" w:space="0" w:color="auto"/>
            </w:tcBorders>
            <w:shd w:val="clear" w:color="000000" w:fill="E2EFDA"/>
            <w:noWrap/>
            <w:vAlign w:val="center"/>
            <w:hideMark/>
          </w:tcPr>
          <w:p w14:paraId="7F5DE0C6" w14:textId="77777777" w:rsidR="00016523" w:rsidRPr="00360AA4" w:rsidRDefault="00016523" w:rsidP="001A1CD8">
            <w:pPr>
              <w:jc w:val="center"/>
              <w:rPr>
                <w:rFonts w:asciiTheme="minorHAnsi" w:eastAsia="Times New Roman" w:hAnsiTheme="minorHAnsi"/>
                <w:b/>
                <w:color w:val="000000"/>
                <w:sz w:val="20"/>
              </w:rPr>
            </w:pPr>
            <w:r w:rsidRPr="00360AA4">
              <w:rPr>
                <w:rFonts w:asciiTheme="minorHAnsi" w:eastAsia="Times New Roman" w:hAnsiTheme="minorHAnsi"/>
                <w:b/>
                <w:color w:val="000000"/>
                <w:sz w:val="20"/>
              </w:rPr>
              <w:t>x</w:t>
            </w:r>
          </w:p>
        </w:tc>
        <w:tc>
          <w:tcPr>
            <w:tcW w:w="597" w:type="dxa"/>
            <w:tcBorders>
              <w:top w:val="single" w:sz="4" w:space="0" w:color="auto"/>
              <w:left w:val="single" w:sz="18" w:space="0" w:color="auto"/>
              <w:bottom w:val="single" w:sz="4" w:space="0" w:color="auto"/>
              <w:right w:val="single" w:sz="4" w:space="0" w:color="auto"/>
            </w:tcBorders>
            <w:shd w:val="clear" w:color="000000" w:fill="E2EFDA"/>
            <w:noWrap/>
            <w:vAlign w:val="center"/>
            <w:hideMark/>
          </w:tcPr>
          <w:p w14:paraId="4F84FE7F" w14:textId="77777777" w:rsidR="00016523" w:rsidRPr="00360AA4" w:rsidRDefault="00016523" w:rsidP="001A1CD8">
            <w:pPr>
              <w:jc w:val="center"/>
              <w:rPr>
                <w:rFonts w:asciiTheme="minorHAnsi" w:eastAsia="Times New Roman" w:hAnsiTheme="minorHAnsi"/>
                <w:color w:val="000000"/>
                <w:sz w:val="20"/>
              </w:rPr>
            </w:pPr>
            <w:r w:rsidRPr="00360AA4">
              <w:rPr>
                <w:rFonts w:asciiTheme="minorHAnsi" w:eastAsia="Times New Roman" w:hAnsiTheme="minorHAnsi"/>
                <w:color w:val="000000"/>
                <w:sz w:val="20"/>
              </w:rPr>
              <w:t>x</w:t>
            </w:r>
          </w:p>
        </w:tc>
        <w:tc>
          <w:tcPr>
            <w:tcW w:w="551"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C241DA3" w14:textId="77777777" w:rsidR="00016523" w:rsidRPr="00360AA4" w:rsidRDefault="00016523" w:rsidP="001A1CD8">
            <w:pPr>
              <w:jc w:val="center"/>
              <w:rPr>
                <w:rFonts w:asciiTheme="minorHAnsi" w:eastAsia="Times New Roman" w:hAnsiTheme="minorHAnsi"/>
                <w:color w:val="000000"/>
                <w:sz w:val="20"/>
              </w:rPr>
            </w:pPr>
            <w:r w:rsidRPr="00360AA4">
              <w:rPr>
                <w:rFonts w:asciiTheme="minorHAnsi" w:eastAsia="Times New Roman" w:hAnsiTheme="minorHAnsi"/>
                <w:color w:val="000000"/>
                <w:sz w:val="20"/>
              </w:rPr>
              <w:t>x</w:t>
            </w:r>
          </w:p>
        </w:tc>
        <w:tc>
          <w:tcPr>
            <w:tcW w:w="567"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34C6D41" w14:textId="77777777" w:rsidR="00016523" w:rsidRPr="00360AA4" w:rsidRDefault="00016523" w:rsidP="001A1CD8">
            <w:pPr>
              <w:jc w:val="center"/>
              <w:rPr>
                <w:rFonts w:asciiTheme="minorHAnsi" w:eastAsia="Times New Roman" w:hAnsiTheme="minorHAnsi"/>
                <w:color w:val="000000"/>
                <w:sz w:val="21"/>
              </w:rPr>
            </w:pPr>
            <w:r w:rsidRPr="00360AA4">
              <w:rPr>
                <w:rFonts w:asciiTheme="minorHAnsi" w:eastAsia="Times New Roman" w:hAnsiTheme="minorHAnsi"/>
                <w:color w:val="000000"/>
                <w:sz w:val="21"/>
              </w:rPr>
              <w:t>x</w:t>
            </w:r>
          </w:p>
        </w:tc>
      </w:tr>
      <w:tr w:rsidR="00016523" w14:paraId="3BC80237" w14:textId="77777777" w:rsidTr="00016523">
        <w:trPr>
          <w:trHeight w:val="959"/>
        </w:trPr>
        <w:tc>
          <w:tcPr>
            <w:tcW w:w="995" w:type="dxa"/>
            <w:tcBorders>
              <w:top w:val="single" w:sz="8" w:space="0" w:color="auto"/>
              <w:left w:val="single" w:sz="8" w:space="0" w:color="auto"/>
              <w:bottom w:val="single" w:sz="8" w:space="0" w:color="auto"/>
              <w:right w:val="single" w:sz="8" w:space="0" w:color="auto"/>
            </w:tcBorders>
            <w:shd w:val="clear" w:color="DDEBF7" w:fill="DDEBF7"/>
            <w:noWrap/>
            <w:vAlign w:val="bottom"/>
            <w:hideMark/>
          </w:tcPr>
          <w:p w14:paraId="1F7A6EE2" w14:textId="034DF9D7" w:rsidR="00016523" w:rsidRPr="00360AA4" w:rsidRDefault="00016523" w:rsidP="00C107BF">
            <w:pPr>
              <w:rPr>
                <w:rFonts w:asciiTheme="minorHAnsi" w:eastAsia="Times New Roman" w:hAnsiTheme="minorHAnsi"/>
                <w:b/>
                <w:color w:val="000000"/>
                <w:sz w:val="20"/>
              </w:rPr>
            </w:pPr>
            <w:r w:rsidRPr="00360AA4">
              <w:rPr>
                <w:rFonts w:asciiTheme="minorHAnsi" w:eastAsia="Times New Roman" w:hAnsiTheme="minorHAnsi"/>
                <w:b/>
                <w:color w:val="000000"/>
                <w:sz w:val="20"/>
              </w:rPr>
              <w:t>15p</w:t>
            </w:r>
          </w:p>
        </w:tc>
        <w:tc>
          <w:tcPr>
            <w:tcW w:w="2262" w:type="dxa"/>
            <w:tcBorders>
              <w:top w:val="single" w:sz="8" w:space="0" w:color="auto"/>
              <w:left w:val="single" w:sz="8" w:space="0" w:color="auto"/>
              <w:bottom w:val="single" w:sz="8" w:space="0" w:color="auto"/>
              <w:right w:val="single" w:sz="8" w:space="0" w:color="auto"/>
            </w:tcBorders>
            <w:shd w:val="clear" w:color="DDEBF7" w:fill="DDEBF7"/>
            <w:noWrap/>
            <w:vAlign w:val="bottom"/>
            <w:hideMark/>
          </w:tcPr>
          <w:p w14:paraId="36FC955D" w14:textId="77777777" w:rsidR="00016523" w:rsidRPr="00360AA4" w:rsidRDefault="00016523" w:rsidP="001A1CD8">
            <w:pPr>
              <w:rPr>
                <w:rFonts w:asciiTheme="minorHAnsi" w:eastAsia="Times New Roman" w:hAnsiTheme="minorHAnsi"/>
                <w:color w:val="000000"/>
                <w:sz w:val="20"/>
              </w:rPr>
            </w:pPr>
            <w:r w:rsidRPr="00360AA4">
              <w:rPr>
                <w:rFonts w:asciiTheme="minorHAnsi" w:eastAsia="Times New Roman" w:hAnsiTheme="minorHAnsi"/>
                <w:color w:val="000000"/>
                <w:sz w:val="20"/>
              </w:rPr>
              <w:t>Copy Metadata</w:t>
            </w:r>
          </w:p>
        </w:tc>
        <w:tc>
          <w:tcPr>
            <w:tcW w:w="3476" w:type="dxa"/>
            <w:tcBorders>
              <w:top w:val="single" w:sz="8" w:space="0" w:color="auto"/>
              <w:left w:val="single" w:sz="8" w:space="0" w:color="auto"/>
              <w:bottom w:val="single" w:sz="8" w:space="0" w:color="auto"/>
              <w:right w:val="single" w:sz="18" w:space="0" w:color="auto"/>
            </w:tcBorders>
            <w:shd w:val="clear" w:color="DDEBF7" w:fill="DDEBF7"/>
            <w:vAlign w:val="bottom"/>
            <w:hideMark/>
          </w:tcPr>
          <w:p w14:paraId="12FAF2A5" w14:textId="77777777" w:rsidR="00016523" w:rsidRPr="00360AA4" w:rsidRDefault="00016523" w:rsidP="001A1CD8">
            <w:pPr>
              <w:rPr>
                <w:rFonts w:asciiTheme="minorHAnsi" w:eastAsia="Times New Roman" w:hAnsiTheme="minorHAnsi"/>
                <w:color w:val="000000"/>
                <w:sz w:val="20"/>
              </w:rPr>
            </w:pPr>
            <w:r w:rsidRPr="00360AA4">
              <w:rPr>
                <w:rFonts w:asciiTheme="minorHAnsi" w:eastAsia="Times New Roman" w:hAnsiTheme="minorHAnsi"/>
                <w:color w:val="000000"/>
                <w:sz w:val="20"/>
              </w:rPr>
              <w:t xml:space="preserve">Metadata kan worden mee gekopieerd of verwijderd van bestanden. </w:t>
            </w:r>
          </w:p>
        </w:tc>
        <w:tc>
          <w:tcPr>
            <w:tcW w:w="678" w:type="dxa"/>
            <w:tcBorders>
              <w:top w:val="single" w:sz="4" w:space="0" w:color="auto"/>
              <w:left w:val="single" w:sz="18" w:space="0" w:color="auto"/>
              <w:bottom w:val="single" w:sz="4" w:space="0" w:color="auto"/>
              <w:right w:val="single" w:sz="18" w:space="0" w:color="auto"/>
            </w:tcBorders>
            <w:shd w:val="clear" w:color="000000" w:fill="E2EFDA"/>
            <w:noWrap/>
            <w:vAlign w:val="center"/>
            <w:hideMark/>
          </w:tcPr>
          <w:p w14:paraId="403B5FF6" w14:textId="77777777" w:rsidR="00016523" w:rsidRPr="00360AA4" w:rsidRDefault="00016523" w:rsidP="001A1CD8">
            <w:pPr>
              <w:jc w:val="center"/>
              <w:rPr>
                <w:rFonts w:asciiTheme="minorHAnsi" w:eastAsia="Times New Roman" w:hAnsiTheme="minorHAnsi"/>
                <w:b/>
                <w:color w:val="000000"/>
                <w:sz w:val="20"/>
              </w:rPr>
            </w:pPr>
            <w:r w:rsidRPr="00360AA4">
              <w:rPr>
                <w:rFonts w:asciiTheme="minorHAnsi" w:eastAsia="Times New Roman" w:hAnsiTheme="minorHAnsi"/>
                <w:b/>
                <w:color w:val="000000"/>
                <w:sz w:val="20"/>
              </w:rPr>
              <w:t>x</w:t>
            </w:r>
          </w:p>
        </w:tc>
        <w:tc>
          <w:tcPr>
            <w:tcW w:w="597" w:type="dxa"/>
            <w:tcBorders>
              <w:top w:val="single" w:sz="4" w:space="0" w:color="auto"/>
              <w:left w:val="single" w:sz="18" w:space="0" w:color="auto"/>
              <w:bottom w:val="single" w:sz="4" w:space="0" w:color="auto"/>
              <w:right w:val="single" w:sz="4" w:space="0" w:color="auto"/>
            </w:tcBorders>
            <w:shd w:val="clear" w:color="000000" w:fill="E2EFDA"/>
            <w:noWrap/>
            <w:vAlign w:val="center"/>
            <w:hideMark/>
          </w:tcPr>
          <w:p w14:paraId="40DD26CD" w14:textId="77777777" w:rsidR="00016523" w:rsidRPr="00360AA4" w:rsidRDefault="00016523" w:rsidP="001A1CD8">
            <w:pPr>
              <w:jc w:val="center"/>
              <w:rPr>
                <w:rFonts w:asciiTheme="minorHAnsi" w:eastAsia="Times New Roman" w:hAnsiTheme="minorHAnsi"/>
                <w:color w:val="000000"/>
                <w:sz w:val="20"/>
              </w:rPr>
            </w:pPr>
            <w:r w:rsidRPr="00360AA4">
              <w:rPr>
                <w:rFonts w:asciiTheme="minorHAnsi" w:eastAsia="Times New Roman" w:hAnsiTheme="minorHAnsi"/>
                <w:color w:val="000000"/>
                <w:sz w:val="20"/>
              </w:rPr>
              <w:t>x</w:t>
            </w:r>
          </w:p>
        </w:tc>
        <w:tc>
          <w:tcPr>
            <w:tcW w:w="551" w:type="dxa"/>
            <w:tcBorders>
              <w:top w:val="single" w:sz="4" w:space="0" w:color="auto"/>
              <w:left w:val="single" w:sz="4" w:space="0" w:color="auto"/>
              <w:bottom w:val="single" w:sz="4" w:space="0" w:color="auto"/>
              <w:right w:val="single" w:sz="4" w:space="0" w:color="auto"/>
            </w:tcBorders>
            <w:shd w:val="clear" w:color="000000" w:fill="FCE4D6"/>
            <w:noWrap/>
            <w:vAlign w:val="center"/>
            <w:hideMark/>
          </w:tcPr>
          <w:p w14:paraId="7F26566B" w14:textId="77777777" w:rsidR="00016523" w:rsidRPr="00360AA4" w:rsidRDefault="00016523" w:rsidP="001A1CD8">
            <w:pPr>
              <w:jc w:val="center"/>
              <w:rPr>
                <w:rFonts w:asciiTheme="minorHAnsi" w:eastAsia="Times New Roman" w:hAnsiTheme="minorHAnsi"/>
                <w:color w:val="000000"/>
                <w:sz w:val="20"/>
              </w:rPr>
            </w:pPr>
            <w:r w:rsidRPr="00360AA4">
              <w:rPr>
                <w:rFonts w:asciiTheme="minorHAnsi" w:eastAsia="Times New Roman" w:hAnsiTheme="minorHAnsi"/>
                <w:color w:val="000000"/>
                <w:sz w:val="20"/>
              </w:rPr>
              <w:t>o</w:t>
            </w:r>
          </w:p>
        </w:tc>
        <w:tc>
          <w:tcPr>
            <w:tcW w:w="567" w:type="dxa"/>
            <w:tcBorders>
              <w:top w:val="single" w:sz="4" w:space="0" w:color="auto"/>
              <w:left w:val="single" w:sz="4" w:space="0" w:color="auto"/>
              <w:bottom w:val="single" w:sz="4" w:space="0" w:color="auto"/>
              <w:right w:val="single" w:sz="4" w:space="0" w:color="auto"/>
            </w:tcBorders>
            <w:shd w:val="clear" w:color="000000" w:fill="FCE4D6"/>
            <w:noWrap/>
            <w:vAlign w:val="center"/>
            <w:hideMark/>
          </w:tcPr>
          <w:p w14:paraId="0F72A246" w14:textId="77777777" w:rsidR="00016523" w:rsidRPr="00360AA4" w:rsidRDefault="00016523" w:rsidP="001A1CD8">
            <w:pPr>
              <w:jc w:val="center"/>
              <w:rPr>
                <w:rFonts w:asciiTheme="minorHAnsi" w:eastAsia="Times New Roman" w:hAnsiTheme="minorHAnsi"/>
                <w:color w:val="000000"/>
                <w:sz w:val="21"/>
              </w:rPr>
            </w:pPr>
            <w:r w:rsidRPr="00360AA4">
              <w:rPr>
                <w:rFonts w:asciiTheme="minorHAnsi" w:eastAsia="Times New Roman" w:hAnsiTheme="minorHAnsi"/>
                <w:color w:val="000000"/>
                <w:sz w:val="21"/>
              </w:rPr>
              <w:t>o</w:t>
            </w:r>
          </w:p>
        </w:tc>
      </w:tr>
      <w:tr w:rsidR="00016523" w14:paraId="09934D4B" w14:textId="77777777" w:rsidTr="00016523">
        <w:trPr>
          <w:trHeight w:val="1300"/>
        </w:trPr>
        <w:tc>
          <w:tcPr>
            <w:tcW w:w="99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309C6F5" w14:textId="17413056" w:rsidR="00016523" w:rsidRPr="00360AA4" w:rsidRDefault="00016523" w:rsidP="00C107BF">
            <w:pPr>
              <w:rPr>
                <w:rFonts w:asciiTheme="minorHAnsi" w:eastAsia="Times New Roman" w:hAnsiTheme="minorHAnsi"/>
                <w:b/>
                <w:color w:val="000000"/>
                <w:sz w:val="20"/>
              </w:rPr>
            </w:pPr>
            <w:r w:rsidRPr="00360AA4">
              <w:rPr>
                <w:rFonts w:asciiTheme="minorHAnsi" w:eastAsia="Times New Roman" w:hAnsiTheme="minorHAnsi"/>
                <w:b/>
                <w:color w:val="000000"/>
                <w:sz w:val="20"/>
              </w:rPr>
              <w:t>15p</w:t>
            </w:r>
          </w:p>
        </w:tc>
        <w:tc>
          <w:tcPr>
            <w:tcW w:w="2262"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92269B7" w14:textId="77777777" w:rsidR="00016523" w:rsidRPr="00360AA4" w:rsidRDefault="00016523" w:rsidP="001A1CD8">
            <w:pPr>
              <w:rPr>
                <w:rFonts w:asciiTheme="minorHAnsi" w:eastAsia="Times New Roman" w:hAnsiTheme="minorHAnsi"/>
                <w:color w:val="000000"/>
                <w:sz w:val="20"/>
              </w:rPr>
            </w:pPr>
            <w:proofErr w:type="spellStart"/>
            <w:r w:rsidRPr="00360AA4">
              <w:rPr>
                <w:rFonts w:asciiTheme="minorHAnsi" w:eastAsia="Times New Roman" w:hAnsiTheme="minorHAnsi"/>
                <w:color w:val="000000"/>
                <w:sz w:val="20"/>
              </w:rPr>
              <w:t>Archive</w:t>
            </w:r>
            <w:proofErr w:type="spellEnd"/>
          </w:p>
        </w:tc>
        <w:tc>
          <w:tcPr>
            <w:tcW w:w="3476" w:type="dxa"/>
            <w:tcBorders>
              <w:top w:val="single" w:sz="8" w:space="0" w:color="auto"/>
              <w:left w:val="single" w:sz="8" w:space="0" w:color="auto"/>
              <w:bottom w:val="single" w:sz="8" w:space="0" w:color="auto"/>
              <w:right w:val="single" w:sz="18" w:space="0" w:color="auto"/>
            </w:tcBorders>
            <w:shd w:val="clear" w:color="auto" w:fill="auto"/>
            <w:vAlign w:val="bottom"/>
            <w:hideMark/>
          </w:tcPr>
          <w:p w14:paraId="283E5A9D" w14:textId="77777777" w:rsidR="00016523" w:rsidRPr="00360AA4" w:rsidRDefault="00016523" w:rsidP="001A1CD8">
            <w:pPr>
              <w:rPr>
                <w:rFonts w:asciiTheme="minorHAnsi" w:eastAsia="Times New Roman" w:hAnsiTheme="minorHAnsi"/>
                <w:color w:val="000000"/>
                <w:sz w:val="20"/>
              </w:rPr>
            </w:pPr>
            <w:r w:rsidRPr="00360AA4">
              <w:rPr>
                <w:rFonts w:asciiTheme="minorHAnsi" w:eastAsia="Times New Roman" w:hAnsiTheme="minorHAnsi"/>
                <w:color w:val="000000"/>
                <w:sz w:val="20"/>
              </w:rPr>
              <w:t>De PDF Converter kan worden gebruikt bij het genereren van directe PDF/A1b en A2b bestanden.</w:t>
            </w:r>
          </w:p>
        </w:tc>
        <w:tc>
          <w:tcPr>
            <w:tcW w:w="678" w:type="dxa"/>
            <w:tcBorders>
              <w:top w:val="single" w:sz="4" w:space="0" w:color="auto"/>
              <w:left w:val="single" w:sz="18" w:space="0" w:color="auto"/>
              <w:bottom w:val="single" w:sz="8" w:space="0" w:color="auto"/>
              <w:right w:val="single" w:sz="18" w:space="0" w:color="auto"/>
            </w:tcBorders>
            <w:shd w:val="clear" w:color="000000" w:fill="E2EFDA"/>
            <w:noWrap/>
            <w:vAlign w:val="center"/>
            <w:hideMark/>
          </w:tcPr>
          <w:p w14:paraId="7B270E4D" w14:textId="77777777" w:rsidR="00016523" w:rsidRPr="00360AA4" w:rsidRDefault="00016523" w:rsidP="001A1CD8">
            <w:pPr>
              <w:jc w:val="center"/>
              <w:rPr>
                <w:rFonts w:asciiTheme="minorHAnsi" w:eastAsia="Times New Roman" w:hAnsiTheme="minorHAnsi"/>
                <w:b/>
                <w:color w:val="000000"/>
                <w:sz w:val="20"/>
              </w:rPr>
            </w:pPr>
            <w:r w:rsidRPr="00360AA4">
              <w:rPr>
                <w:rFonts w:asciiTheme="minorHAnsi" w:eastAsia="Times New Roman" w:hAnsiTheme="minorHAnsi"/>
                <w:b/>
                <w:color w:val="000000"/>
                <w:sz w:val="20"/>
              </w:rPr>
              <w:t>x</w:t>
            </w:r>
          </w:p>
        </w:tc>
        <w:tc>
          <w:tcPr>
            <w:tcW w:w="597" w:type="dxa"/>
            <w:tcBorders>
              <w:top w:val="single" w:sz="4" w:space="0" w:color="auto"/>
              <w:left w:val="single" w:sz="18" w:space="0" w:color="auto"/>
              <w:bottom w:val="single" w:sz="4" w:space="0" w:color="auto"/>
              <w:right w:val="single" w:sz="4" w:space="0" w:color="auto"/>
            </w:tcBorders>
            <w:shd w:val="clear" w:color="000000" w:fill="E2EFDA"/>
            <w:noWrap/>
            <w:vAlign w:val="center"/>
            <w:hideMark/>
          </w:tcPr>
          <w:p w14:paraId="245C94F0" w14:textId="77777777" w:rsidR="00016523" w:rsidRPr="00360AA4" w:rsidRDefault="00016523" w:rsidP="001A1CD8">
            <w:pPr>
              <w:jc w:val="center"/>
              <w:rPr>
                <w:rFonts w:asciiTheme="minorHAnsi" w:eastAsia="Times New Roman" w:hAnsiTheme="minorHAnsi"/>
                <w:color w:val="000000"/>
                <w:sz w:val="20"/>
              </w:rPr>
            </w:pPr>
            <w:r w:rsidRPr="00360AA4">
              <w:rPr>
                <w:rFonts w:asciiTheme="minorHAnsi" w:eastAsia="Times New Roman" w:hAnsiTheme="minorHAnsi"/>
                <w:color w:val="000000"/>
                <w:sz w:val="20"/>
              </w:rPr>
              <w:t>x</w:t>
            </w:r>
          </w:p>
        </w:tc>
        <w:tc>
          <w:tcPr>
            <w:tcW w:w="551" w:type="dxa"/>
            <w:tcBorders>
              <w:top w:val="single" w:sz="4" w:space="0" w:color="auto"/>
              <w:left w:val="single" w:sz="4" w:space="0" w:color="auto"/>
              <w:bottom w:val="single" w:sz="4" w:space="0" w:color="auto"/>
              <w:right w:val="single" w:sz="4" w:space="0" w:color="auto"/>
            </w:tcBorders>
            <w:shd w:val="clear" w:color="000000" w:fill="FCE4D6"/>
            <w:noWrap/>
            <w:vAlign w:val="center"/>
            <w:hideMark/>
          </w:tcPr>
          <w:p w14:paraId="0ECA837F" w14:textId="77777777" w:rsidR="00016523" w:rsidRPr="00360AA4" w:rsidRDefault="00016523" w:rsidP="001A1CD8">
            <w:pPr>
              <w:jc w:val="center"/>
              <w:rPr>
                <w:rFonts w:asciiTheme="minorHAnsi" w:eastAsia="Times New Roman" w:hAnsiTheme="minorHAnsi"/>
                <w:color w:val="000000"/>
                <w:sz w:val="20"/>
              </w:rPr>
            </w:pPr>
            <w:r w:rsidRPr="00360AA4">
              <w:rPr>
                <w:rFonts w:asciiTheme="minorHAnsi" w:eastAsia="Times New Roman" w:hAnsiTheme="minorHAnsi"/>
                <w:color w:val="000000"/>
                <w:sz w:val="20"/>
              </w:rPr>
              <w:t>o</w:t>
            </w:r>
          </w:p>
        </w:tc>
        <w:tc>
          <w:tcPr>
            <w:tcW w:w="567" w:type="dxa"/>
            <w:tcBorders>
              <w:top w:val="single" w:sz="4" w:space="0" w:color="auto"/>
              <w:left w:val="single" w:sz="4" w:space="0" w:color="auto"/>
              <w:bottom w:val="single" w:sz="4" w:space="0" w:color="auto"/>
              <w:right w:val="single" w:sz="4" w:space="0" w:color="auto"/>
            </w:tcBorders>
            <w:shd w:val="clear" w:color="000000" w:fill="FCE4D6"/>
            <w:noWrap/>
            <w:vAlign w:val="center"/>
            <w:hideMark/>
          </w:tcPr>
          <w:p w14:paraId="09C5EFF5" w14:textId="77777777" w:rsidR="00016523" w:rsidRPr="00360AA4" w:rsidRDefault="00016523" w:rsidP="001A1CD8">
            <w:pPr>
              <w:jc w:val="center"/>
              <w:rPr>
                <w:rFonts w:asciiTheme="minorHAnsi" w:eastAsia="Times New Roman" w:hAnsiTheme="minorHAnsi"/>
                <w:color w:val="000000"/>
                <w:sz w:val="21"/>
              </w:rPr>
            </w:pPr>
            <w:r w:rsidRPr="00360AA4">
              <w:rPr>
                <w:rFonts w:asciiTheme="minorHAnsi" w:eastAsia="Times New Roman" w:hAnsiTheme="minorHAnsi"/>
                <w:color w:val="000000"/>
                <w:sz w:val="21"/>
              </w:rPr>
              <w:t>o</w:t>
            </w:r>
          </w:p>
        </w:tc>
      </w:tr>
      <w:tr w:rsidR="00016523" w14:paraId="7936EA0B" w14:textId="77777777" w:rsidTr="00016523">
        <w:trPr>
          <w:trHeight w:val="318"/>
        </w:trPr>
        <w:tc>
          <w:tcPr>
            <w:tcW w:w="99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308EE11" w14:textId="77777777" w:rsidR="00016523" w:rsidRPr="00360AA4" w:rsidRDefault="00016523" w:rsidP="001A1CD8">
            <w:pPr>
              <w:rPr>
                <w:rFonts w:asciiTheme="minorHAnsi" w:eastAsia="Times New Roman" w:hAnsiTheme="minorHAnsi"/>
                <w:b/>
                <w:bCs/>
                <w:color w:val="000000"/>
                <w:sz w:val="20"/>
              </w:rPr>
            </w:pPr>
            <w:r w:rsidRPr="00360AA4">
              <w:rPr>
                <w:rFonts w:asciiTheme="minorHAnsi" w:eastAsia="Times New Roman" w:hAnsiTheme="minorHAnsi"/>
                <w:b/>
                <w:bCs/>
                <w:color w:val="000000"/>
                <w:sz w:val="20"/>
              </w:rPr>
              <w:t>Totaal</w:t>
            </w:r>
          </w:p>
        </w:tc>
        <w:tc>
          <w:tcPr>
            <w:tcW w:w="2262"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A1E861" w14:textId="77777777" w:rsidR="00016523" w:rsidRPr="00360AA4" w:rsidRDefault="00016523" w:rsidP="001A1CD8">
            <w:pPr>
              <w:rPr>
                <w:rFonts w:asciiTheme="minorHAnsi" w:eastAsia="Times New Roman" w:hAnsiTheme="minorHAnsi"/>
                <w:bCs/>
                <w:color w:val="000000"/>
                <w:sz w:val="20"/>
              </w:rPr>
            </w:pPr>
          </w:p>
        </w:tc>
        <w:tc>
          <w:tcPr>
            <w:tcW w:w="3476" w:type="dxa"/>
            <w:tcBorders>
              <w:top w:val="single" w:sz="8" w:space="0" w:color="auto"/>
              <w:left w:val="single" w:sz="8" w:space="0" w:color="auto"/>
              <w:bottom w:val="single" w:sz="8" w:space="0" w:color="auto"/>
              <w:right w:val="single" w:sz="18" w:space="0" w:color="auto"/>
            </w:tcBorders>
            <w:shd w:val="clear" w:color="auto" w:fill="auto"/>
            <w:vAlign w:val="bottom"/>
            <w:hideMark/>
          </w:tcPr>
          <w:p w14:paraId="365CA1CA" w14:textId="77777777" w:rsidR="00016523" w:rsidRPr="00360AA4" w:rsidRDefault="00016523" w:rsidP="001A1CD8">
            <w:pPr>
              <w:rPr>
                <w:rFonts w:asciiTheme="minorHAnsi" w:eastAsia="Times New Roman" w:hAnsiTheme="minorHAnsi"/>
                <w:sz w:val="20"/>
                <w:szCs w:val="20"/>
              </w:rPr>
            </w:pPr>
          </w:p>
        </w:tc>
        <w:tc>
          <w:tcPr>
            <w:tcW w:w="678" w:type="dxa"/>
            <w:tcBorders>
              <w:top w:val="double" w:sz="6" w:space="0" w:color="5B9BD5"/>
              <w:left w:val="single" w:sz="18" w:space="0" w:color="auto"/>
              <w:bottom w:val="double" w:sz="6" w:space="0" w:color="5B9BD5"/>
              <w:right w:val="single" w:sz="18" w:space="0" w:color="auto"/>
            </w:tcBorders>
            <w:shd w:val="clear" w:color="auto" w:fill="auto"/>
            <w:noWrap/>
            <w:vAlign w:val="bottom"/>
            <w:hideMark/>
          </w:tcPr>
          <w:p w14:paraId="1AB77FFA" w14:textId="76AF0077" w:rsidR="00016523" w:rsidRPr="00360AA4" w:rsidRDefault="00016523" w:rsidP="00C107BF">
            <w:pPr>
              <w:jc w:val="center"/>
              <w:rPr>
                <w:rFonts w:asciiTheme="minorHAnsi" w:eastAsia="Times New Roman" w:hAnsiTheme="minorHAnsi"/>
                <w:bCs/>
                <w:color w:val="000000"/>
                <w:sz w:val="20"/>
              </w:rPr>
            </w:pPr>
            <w:r w:rsidRPr="00360AA4">
              <w:rPr>
                <w:rFonts w:asciiTheme="minorHAnsi" w:eastAsia="Times New Roman" w:hAnsiTheme="minorHAnsi"/>
                <w:bCs/>
                <w:color w:val="000000"/>
                <w:sz w:val="20"/>
              </w:rPr>
              <w:t>10</w:t>
            </w:r>
          </w:p>
        </w:tc>
        <w:tc>
          <w:tcPr>
            <w:tcW w:w="597" w:type="dxa"/>
            <w:tcBorders>
              <w:top w:val="double" w:sz="6" w:space="0" w:color="5B9BD5"/>
              <w:left w:val="single" w:sz="18" w:space="0" w:color="auto"/>
              <w:bottom w:val="double" w:sz="6" w:space="0" w:color="5B9BD5"/>
              <w:right w:val="nil"/>
            </w:tcBorders>
            <w:shd w:val="clear" w:color="auto" w:fill="auto"/>
            <w:noWrap/>
            <w:vAlign w:val="bottom"/>
            <w:hideMark/>
          </w:tcPr>
          <w:p w14:paraId="0CB55923" w14:textId="67FA5BAA" w:rsidR="00016523" w:rsidRPr="00360AA4" w:rsidRDefault="00016523" w:rsidP="00C107BF">
            <w:pPr>
              <w:jc w:val="center"/>
              <w:rPr>
                <w:rFonts w:asciiTheme="minorHAnsi" w:eastAsia="Times New Roman" w:hAnsiTheme="minorHAnsi"/>
                <w:bCs/>
                <w:color w:val="000000"/>
                <w:sz w:val="20"/>
              </w:rPr>
            </w:pPr>
            <w:r w:rsidRPr="00360AA4">
              <w:rPr>
                <w:rFonts w:asciiTheme="minorHAnsi" w:eastAsia="Times New Roman" w:hAnsiTheme="minorHAnsi"/>
                <w:bCs/>
                <w:color w:val="000000"/>
                <w:sz w:val="20"/>
              </w:rPr>
              <w:t>7</w:t>
            </w:r>
          </w:p>
        </w:tc>
        <w:tc>
          <w:tcPr>
            <w:tcW w:w="551" w:type="dxa"/>
            <w:tcBorders>
              <w:top w:val="double" w:sz="6" w:space="0" w:color="5B9BD5"/>
              <w:left w:val="nil"/>
              <w:bottom w:val="double" w:sz="6" w:space="0" w:color="5B9BD5"/>
              <w:right w:val="nil"/>
            </w:tcBorders>
            <w:shd w:val="clear" w:color="auto" w:fill="auto"/>
            <w:noWrap/>
            <w:vAlign w:val="bottom"/>
            <w:hideMark/>
          </w:tcPr>
          <w:p w14:paraId="242959DA" w14:textId="06C07225" w:rsidR="00016523" w:rsidRPr="00360AA4" w:rsidRDefault="00016523" w:rsidP="00C107BF">
            <w:pPr>
              <w:jc w:val="center"/>
              <w:rPr>
                <w:rFonts w:asciiTheme="minorHAnsi" w:eastAsia="Times New Roman" w:hAnsiTheme="minorHAnsi"/>
                <w:bCs/>
                <w:color w:val="000000"/>
                <w:sz w:val="20"/>
              </w:rPr>
            </w:pPr>
            <w:r w:rsidRPr="00360AA4">
              <w:rPr>
                <w:rFonts w:asciiTheme="minorHAnsi" w:eastAsia="Times New Roman" w:hAnsiTheme="minorHAnsi"/>
                <w:bCs/>
                <w:color w:val="000000"/>
                <w:sz w:val="20"/>
              </w:rPr>
              <w:t>5,5</w:t>
            </w:r>
          </w:p>
        </w:tc>
        <w:tc>
          <w:tcPr>
            <w:tcW w:w="567" w:type="dxa"/>
            <w:tcBorders>
              <w:top w:val="double" w:sz="6" w:space="0" w:color="5B9BD5"/>
              <w:left w:val="nil"/>
              <w:bottom w:val="double" w:sz="6" w:space="0" w:color="5B9BD5"/>
              <w:right w:val="single" w:sz="4" w:space="0" w:color="9BC2E6"/>
            </w:tcBorders>
            <w:shd w:val="clear" w:color="auto" w:fill="auto"/>
            <w:noWrap/>
            <w:vAlign w:val="bottom"/>
            <w:hideMark/>
          </w:tcPr>
          <w:p w14:paraId="08D89E20" w14:textId="3694F881" w:rsidR="00016523" w:rsidRPr="00360AA4" w:rsidRDefault="00016523" w:rsidP="00C107BF">
            <w:pPr>
              <w:jc w:val="center"/>
              <w:rPr>
                <w:rFonts w:asciiTheme="minorHAnsi" w:eastAsia="Times New Roman" w:hAnsiTheme="minorHAnsi"/>
                <w:bCs/>
                <w:color w:val="000000"/>
                <w:sz w:val="21"/>
              </w:rPr>
            </w:pPr>
            <w:r w:rsidRPr="00360AA4">
              <w:rPr>
                <w:rFonts w:asciiTheme="minorHAnsi" w:eastAsia="Times New Roman" w:hAnsiTheme="minorHAnsi"/>
                <w:bCs/>
                <w:color w:val="000000"/>
                <w:sz w:val="21"/>
              </w:rPr>
              <w:t>4,5</w:t>
            </w:r>
          </w:p>
        </w:tc>
      </w:tr>
      <w:tr w:rsidR="00016523" w14:paraId="7088E1DC" w14:textId="77777777" w:rsidTr="00016523">
        <w:trPr>
          <w:trHeight w:val="318"/>
        </w:trPr>
        <w:tc>
          <w:tcPr>
            <w:tcW w:w="995" w:type="dxa"/>
            <w:tcBorders>
              <w:top w:val="single" w:sz="8" w:space="0" w:color="auto"/>
              <w:left w:val="single" w:sz="8" w:space="0" w:color="auto"/>
              <w:bottom w:val="single" w:sz="8" w:space="0" w:color="auto"/>
              <w:right w:val="single" w:sz="8" w:space="0" w:color="auto"/>
            </w:tcBorders>
            <w:shd w:val="clear" w:color="auto" w:fill="auto"/>
            <w:noWrap/>
            <w:vAlign w:val="bottom"/>
          </w:tcPr>
          <w:p w14:paraId="4BE6C465" w14:textId="4E4DB486" w:rsidR="00016523" w:rsidRPr="00360AA4" w:rsidRDefault="00016523" w:rsidP="001A1CD8">
            <w:pPr>
              <w:rPr>
                <w:rFonts w:asciiTheme="minorHAnsi" w:eastAsia="Times New Roman" w:hAnsiTheme="minorHAnsi"/>
                <w:b/>
                <w:bCs/>
                <w:color w:val="70AD47" w:themeColor="accent6"/>
                <w:sz w:val="20"/>
              </w:rPr>
            </w:pPr>
            <w:r w:rsidRPr="00360AA4">
              <w:rPr>
                <w:rFonts w:asciiTheme="minorHAnsi" w:eastAsia="Times New Roman" w:hAnsiTheme="minorHAnsi"/>
                <w:b/>
                <w:bCs/>
                <w:color w:val="70AD47" w:themeColor="accent6"/>
                <w:sz w:val="20"/>
              </w:rPr>
              <w:t>Eindtotaal</w:t>
            </w:r>
          </w:p>
        </w:tc>
        <w:tc>
          <w:tcPr>
            <w:tcW w:w="2262" w:type="dxa"/>
            <w:tcBorders>
              <w:top w:val="single" w:sz="8" w:space="0" w:color="auto"/>
              <w:left w:val="single" w:sz="8" w:space="0" w:color="auto"/>
              <w:bottom w:val="single" w:sz="8" w:space="0" w:color="auto"/>
              <w:right w:val="single" w:sz="8" w:space="0" w:color="auto"/>
            </w:tcBorders>
            <w:shd w:val="clear" w:color="auto" w:fill="auto"/>
            <w:noWrap/>
            <w:vAlign w:val="bottom"/>
          </w:tcPr>
          <w:p w14:paraId="6F094103" w14:textId="77777777" w:rsidR="00016523" w:rsidRPr="00360AA4" w:rsidRDefault="00016523" w:rsidP="001A1CD8">
            <w:pPr>
              <w:rPr>
                <w:rFonts w:asciiTheme="minorHAnsi" w:eastAsia="Times New Roman" w:hAnsiTheme="minorHAnsi"/>
                <w:b/>
                <w:bCs/>
                <w:color w:val="70AD47" w:themeColor="accent6"/>
                <w:sz w:val="20"/>
              </w:rPr>
            </w:pPr>
          </w:p>
        </w:tc>
        <w:tc>
          <w:tcPr>
            <w:tcW w:w="3476" w:type="dxa"/>
            <w:tcBorders>
              <w:top w:val="single" w:sz="8" w:space="0" w:color="auto"/>
              <w:left w:val="single" w:sz="8" w:space="0" w:color="auto"/>
              <w:bottom w:val="single" w:sz="8" w:space="0" w:color="auto"/>
              <w:right w:val="single" w:sz="18" w:space="0" w:color="auto"/>
            </w:tcBorders>
            <w:shd w:val="clear" w:color="auto" w:fill="auto"/>
            <w:vAlign w:val="bottom"/>
          </w:tcPr>
          <w:p w14:paraId="511006A0" w14:textId="77777777" w:rsidR="00016523" w:rsidRPr="00360AA4" w:rsidRDefault="00016523" w:rsidP="001A1CD8">
            <w:pPr>
              <w:rPr>
                <w:rFonts w:asciiTheme="minorHAnsi" w:eastAsia="Times New Roman" w:hAnsiTheme="minorHAnsi"/>
                <w:b/>
                <w:color w:val="70AD47" w:themeColor="accent6"/>
                <w:sz w:val="20"/>
                <w:szCs w:val="20"/>
              </w:rPr>
            </w:pPr>
          </w:p>
        </w:tc>
        <w:tc>
          <w:tcPr>
            <w:tcW w:w="678" w:type="dxa"/>
            <w:tcBorders>
              <w:top w:val="double" w:sz="6" w:space="0" w:color="5B9BD5"/>
              <w:left w:val="single" w:sz="18" w:space="0" w:color="auto"/>
              <w:bottom w:val="single" w:sz="18" w:space="0" w:color="auto"/>
              <w:right w:val="single" w:sz="18" w:space="0" w:color="auto"/>
            </w:tcBorders>
            <w:shd w:val="clear" w:color="auto" w:fill="auto"/>
            <w:noWrap/>
            <w:vAlign w:val="bottom"/>
          </w:tcPr>
          <w:p w14:paraId="6EDB0FC0" w14:textId="369B6679" w:rsidR="00016523" w:rsidRPr="00360AA4" w:rsidRDefault="00016523" w:rsidP="00C107BF">
            <w:pPr>
              <w:jc w:val="center"/>
              <w:rPr>
                <w:rFonts w:asciiTheme="minorHAnsi" w:eastAsia="Times New Roman" w:hAnsiTheme="minorHAnsi"/>
                <w:b/>
                <w:bCs/>
                <w:color w:val="70AD47" w:themeColor="accent6"/>
                <w:sz w:val="20"/>
              </w:rPr>
            </w:pPr>
            <w:r w:rsidRPr="00360AA4">
              <w:rPr>
                <w:rFonts w:asciiTheme="minorHAnsi" w:eastAsia="Times New Roman" w:hAnsiTheme="minorHAnsi"/>
                <w:b/>
                <w:bCs/>
                <w:color w:val="70AD47" w:themeColor="accent6"/>
                <w:sz w:val="20"/>
              </w:rPr>
              <w:t>8,4</w:t>
            </w:r>
          </w:p>
        </w:tc>
        <w:tc>
          <w:tcPr>
            <w:tcW w:w="597" w:type="dxa"/>
            <w:tcBorders>
              <w:top w:val="double" w:sz="6" w:space="0" w:color="5B9BD5"/>
              <w:left w:val="single" w:sz="18" w:space="0" w:color="auto"/>
              <w:bottom w:val="single" w:sz="4" w:space="0" w:color="9BC2E6"/>
              <w:right w:val="nil"/>
            </w:tcBorders>
            <w:shd w:val="clear" w:color="auto" w:fill="auto"/>
            <w:noWrap/>
            <w:vAlign w:val="bottom"/>
          </w:tcPr>
          <w:p w14:paraId="64F81A9B" w14:textId="40ACA38D" w:rsidR="00016523" w:rsidRPr="00360AA4" w:rsidRDefault="00016523" w:rsidP="00C107BF">
            <w:pPr>
              <w:jc w:val="center"/>
              <w:rPr>
                <w:rFonts w:asciiTheme="minorHAnsi" w:eastAsia="Times New Roman" w:hAnsiTheme="minorHAnsi"/>
                <w:b/>
                <w:bCs/>
                <w:color w:val="70AD47" w:themeColor="accent6"/>
                <w:sz w:val="20"/>
              </w:rPr>
            </w:pPr>
            <w:r w:rsidRPr="00360AA4">
              <w:rPr>
                <w:rFonts w:asciiTheme="minorHAnsi" w:eastAsia="Times New Roman" w:hAnsiTheme="minorHAnsi"/>
                <w:b/>
                <w:bCs/>
                <w:color w:val="70AD47" w:themeColor="accent6"/>
                <w:sz w:val="20"/>
              </w:rPr>
              <w:t>6,7</w:t>
            </w:r>
          </w:p>
        </w:tc>
        <w:tc>
          <w:tcPr>
            <w:tcW w:w="551" w:type="dxa"/>
            <w:tcBorders>
              <w:top w:val="double" w:sz="6" w:space="0" w:color="5B9BD5"/>
              <w:left w:val="nil"/>
              <w:bottom w:val="single" w:sz="4" w:space="0" w:color="9BC2E6"/>
              <w:right w:val="nil"/>
            </w:tcBorders>
            <w:shd w:val="clear" w:color="auto" w:fill="auto"/>
            <w:noWrap/>
            <w:vAlign w:val="bottom"/>
          </w:tcPr>
          <w:p w14:paraId="1D218ED7" w14:textId="5BD7099D" w:rsidR="00016523" w:rsidRPr="00360AA4" w:rsidRDefault="00016523" w:rsidP="00C107BF">
            <w:pPr>
              <w:jc w:val="center"/>
              <w:rPr>
                <w:rFonts w:asciiTheme="minorHAnsi" w:eastAsia="Times New Roman" w:hAnsiTheme="minorHAnsi"/>
                <w:b/>
                <w:bCs/>
                <w:color w:val="70AD47" w:themeColor="accent6"/>
                <w:sz w:val="20"/>
              </w:rPr>
            </w:pPr>
            <w:r w:rsidRPr="00360AA4">
              <w:rPr>
                <w:rFonts w:asciiTheme="minorHAnsi" w:eastAsia="Times New Roman" w:hAnsiTheme="minorHAnsi"/>
                <w:b/>
                <w:bCs/>
                <w:color w:val="70AD47" w:themeColor="accent6"/>
                <w:sz w:val="20"/>
              </w:rPr>
              <w:t>5,2</w:t>
            </w:r>
          </w:p>
        </w:tc>
        <w:tc>
          <w:tcPr>
            <w:tcW w:w="567" w:type="dxa"/>
            <w:tcBorders>
              <w:top w:val="double" w:sz="6" w:space="0" w:color="5B9BD5"/>
              <w:left w:val="nil"/>
              <w:bottom w:val="single" w:sz="4" w:space="0" w:color="9BC2E6"/>
              <w:right w:val="single" w:sz="4" w:space="0" w:color="9BC2E6"/>
            </w:tcBorders>
            <w:shd w:val="clear" w:color="auto" w:fill="auto"/>
            <w:noWrap/>
            <w:vAlign w:val="bottom"/>
          </w:tcPr>
          <w:p w14:paraId="4172EA07" w14:textId="6981C02F" w:rsidR="00016523" w:rsidRPr="00360AA4" w:rsidRDefault="00016523" w:rsidP="00C107BF">
            <w:pPr>
              <w:jc w:val="center"/>
              <w:rPr>
                <w:rFonts w:asciiTheme="minorHAnsi" w:eastAsia="Times New Roman" w:hAnsiTheme="minorHAnsi"/>
                <w:b/>
                <w:bCs/>
                <w:color w:val="70AD47" w:themeColor="accent6"/>
                <w:sz w:val="21"/>
              </w:rPr>
            </w:pPr>
            <w:r w:rsidRPr="00360AA4">
              <w:rPr>
                <w:rFonts w:asciiTheme="minorHAnsi" w:eastAsia="Times New Roman" w:hAnsiTheme="minorHAnsi"/>
                <w:b/>
                <w:bCs/>
                <w:color w:val="70AD47" w:themeColor="accent6"/>
                <w:sz w:val="21"/>
              </w:rPr>
              <w:t>5,6</w:t>
            </w:r>
          </w:p>
        </w:tc>
      </w:tr>
    </w:tbl>
    <w:p w14:paraId="2175C919" w14:textId="77777777" w:rsidR="001F3F35" w:rsidRPr="001F3F35" w:rsidRDefault="001F3F35" w:rsidP="001F3F35">
      <w:pPr>
        <w:sectPr w:rsidR="001F3F35" w:rsidRPr="001F3F35" w:rsidSect="00426AA5">
          <w:pgSz w:w="11900" w:h="16840"/>
          <w:pgMar w:top="1417" w:right="1417" w:bottom="1417" w:left="1417" w:header="703" w:footer="708" w:gutter="0"/>
          <w:cols w:space="708"/>
          <w:titlePg/>
          <w:docGrid w:linePitch="360"/>
        </w:sectPr>
      </w:pPr>
    </w:p>
    <w:p w14:paraId="4B126E2A" w14:textId="3D451955" w:rsidR="00AD652C" w:rsidRPr="00211E13" w:rsidRDefault="0054782D" w:rsidP="00AD652C">
      <w:pPr>
        <w:pStyle w:val="Kop1"/>
        <w:rPr>
          <w:b/>
        </w:rPr>
      </w:pPr>
      <w:bookmarkStart w:id="28" w:name="_Toc469851055"/>
      <w:r w:rsidRPr="00211E13">
        <w:rPr>
          <w:b/>
        </w:rPr>
        <w:lastRenderedPageBreak/>
        <w:t>5</w:t>
      </w:r>
      <w:r w:rsidR="00AD652C" w:rsidRPr="00211E13">
        <w:rPr>
          <w:b/>
        </w:rPr>
        <w:t>. Oplossingen</w:t>
      </w:r>
      <w:bookmarkEnd w:id="28"/>
    </w:p>
    <w:p w14:paraId="45B37CBF" w14:textId="79014665" w:rsidR="0049756A" w:rsidRPr="00360AA4" w:rsidRDefault="0049756A" w:rsidP="0049756A">
      <w:pPr>
        <w:rPr>
          <w:rFonts w:asciiTheme="minorHAnsi" w:hAnsiTheme="minorHAnsi"/>
        </w:rPr>
      </w:pPr>
      <w:r w:rsidRPr="00360AA4">
        <w:rPr>
          <w:rFonts w:asciiTheme="minorHAnsi" w:hAnsiTheme="minorHAnsi"/>
        </w:rPr>
        <w:t xml:space="preserve">Nu alle softwarepakketten met elkaar vergeleken </w:t>
      </w:r>
      <w:r w:rsidR="006C30A8" w:rsidRPr="00360AA4">
        <w:rPr>
          <w:rFonts w:asciiTheme="minorHAnsi" w:hAnsiTheme="minorHAnsi"/>
        </w:rPr>
        <w:t>zijn</w:t>
      </w:r>
      <w:r w:rsidRPr="00360AA4">
        <w:rPr>
          <w:rFonts w:asciiTheme="minorHAnsi" w:hAnsiTheme="minorHAnsi"/>
        </w:rPr>
        <w:t xml:space="preserve"> </w:t>
      </w:r>
      <w:r w:rsidR="006C30A8" w:rsidRPr="00360AA4">
        <w:rPr>
          <w:rFonts w:asciiTheme="minorHAnsi" w:hAnsiTheme="minorHAnsi"/>
        </w:rPr>
        <w:t>kan er een selectie gemaakt worden met daarbij een pakket advies.</w:t>
      </w:r>
      <w:r w:rsidRPr="00360AA4">
        <w:rPr>
          <w:rFonts w:asciiTheme="minorHAnsi" w:hAnsiTheme="minorHAnsi"/>
        </w:rPr>
        <w:t xml:space="preserve"> De resultaten van de vergelijking zijn als volgt:</w:t>
      </w:r>
    </w:p>
    <w:p w14:paraId="11C58A2D" w14:textId="77777777" w:rsidR="0049756A" w:rsidRPr="00360AA4" w:rsidRDefault="0049756A" w:rsidP="0049756A">
      <w:pPr>
        <w:rPr>
          <w:rFonts w:asciiTheme="minorHAnsi" w:hAnsiTheme="minorHAnsi"/>
        </w:rPr>
      </w:pPr>
    </w:p>
    <w:tbl>
      <w:tblPr>
        <w:tblStyle w:val="Rastertabel2-accent11"/>
        <w:tblW w:w="0" w:type="auto"/>
        <w:tblLook w:val="04A0" w:firstRow="1" w:lastRow="0" w:firstColumn="1" w:lastColumn="0" w:noHBand="0" w:noVBand="1"/>
      </w:tblPr>
      <w:tblGrid>
        <w:gridCol w:w="6982"/>
        <w:gridCol w:w="2224"/>
      </w:tblGrid>
      <w:tr w:rsidR="0049756A" w:rsidRPr="00360AA4" w14:paraId="5F98D31D" w14:textId="77777777" w:rsidTr="0088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2" w:type="dxa"/>
          </w:tcPr>
          <w:p w14:paraId="62528B34" w14:textId="77777777" w:rsidR="0049756A" w:rsidRPr="00360AA4" w:rsidRDefault="0049756A" w:rsidP="00887B5E">
            <w:pPr>
              <w:rPr>
                <w:rFonts w:asciiTheme="minorHAnsi" w:hAnsiTheme="minorHAnsi"/>
              </w:rPr>
            </w:pPr>
            <w:r w:rsidRPr="00360AA4">
              <w:rPr>
                <w:rFonts w:asciiTheme="minorHAnsi" w:hAnsiTheme="minorHAnsi"/>
              </w:rPr>
              <w:t>Resultaat</w:t>
            </w:r>
          </w:p>
        </w:tc>
        <w:tc>
          <w:tcPr>
            <w:tcW w:w="2224" w:type="dxa"/>
          </w:tcPr>
          <w:p w14:paraId="13B34633" w14:textId="77777777" w:rsidR="0049756A" w:rsidRPr="00360AA4" w:rsidRDefault="0049756A" w:rsidP="00887B5E">
            <w:pPr>
              <w:cnfStyle w:val="100000000000" w:firstRow="1" w:lastRow="0" w:firstColumn="0" w:lastColumn="0" w:oddVBand="0" w:evenVBand="0" w:oddHBand="0" w:evenHBand="0" w:firstRowFirstColumn="0" w:firstRowLastColumn="0" w:lastRowFirstColumn="0" w:lastRowLastColumn="0"/>
              <w:rPr>
                <w:rFonts w:asciiTheme="minorHAnsi" w:hAnsiTheme="minorHAnsi"/>
              </w:rPr>
            </w:pPr>
          </w:p>
        </w:tc>
      </w:tr>
      <w:tr w:rsidR="0049756A" w:rsidRPr="00360AA4" w14:paraId="0ED7B51B" w14:textId="77777777" w:rsidTr="0088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2" w:type="dxa"/>
          </w:tcPr>
          <w:p w14:paraId="04E7EF68" w14:textId="1EDC0D6C" w:rsidR="0049756A" w:rsidRPr="00360AA4" w:rsidRDefault="001807B9" w:rsidP="00887B5E">
            <w:pPr>
              <w:rPr>
                <w:rFonts w:asciiTheme="minorHAnsi" w:hAnsiTheme="minorHAnsi"/>
                <w:b w:val="0"/>
              </w:rPr>
            </w:pPr>
            <w:r w:rsidRPr="00360AA4">
              <w:rPr>
                <w:rFonts w:asciiTheme="minorHAnsi" w:hAnsiTheme="minorHAnsi"/>
                <w:b w:val="0"/>
              </w:rPr>
              <w:t>Muhimbi</w:t>
            </w:r>
          </w:p>
        </w:tc>
        <w:tc>
          <w:tcPr>
            <w:tcW w:w="2224" w:type="dxa"/>
            <w:shd w:val="clear" w:color="auto" w:fill="C5E0B3" w:themeFill="accent6" w:themeFillTint="66"/>
          </w:tcPr>
          <w:p w14:paraId="50D82386" w14:textId="397DC8EE" w:rsidR="0049756A" w:rsidRPr="00360AA4" w:rsidRDefault="0049756A" w:rsidP="00F5560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60AA4">
              <w:rPr>
                <w:rFonts w:asciiTheme="minorHAnsi" w:hAnsiTheme="minorHAnsi"/>
              </w:rPr>
              <w:t>8,</w:t>
            </w:r>
            <w:r w:rsidR="00917E7E" w:rsidRPr="00360AA4">
              <w:rPr>
                <w:rFonts w:asciiTheme="minorHAnsi" w:hAnsiTheme="minorHAnsi"/>
              </w:rPr>
              <w:t>4</w:t>
            </w:r>
          </w:p>
        </w:tc>
      </w:tr>
      <w:tr w:rsidR="0049756A" w:rsidRPr="00360AA4" w14:paraId="7053895F" w14:textId="77777777" w:rsidTr="00887B5E">
        <w:tc>
          <w:tcPr>
            <w:cnfStyle w:val="001000000000" w:firstRow="0" w:lastRow="0" w:firstColumn="1" w:lastColumn="0" w:oddVBand="0" w:evenVBand="0" w:oddHBand="0" w:evenHBand="0" w:firstRowFirstColumn="0" w:firstRowLastColumn="0" w:lastRowFirstColumn="0" w:lastRowLastColumn="0"/>
            <w:tcW w:w="6982" w:type="dxa"/>
          </w:tcPr>
          <w:p w14:paraId="044B9618" w14:textId="77777777" w:rsidR="0049756A" w:rsidRPr="00360AA4" w:rsidRDefault="0049756A" w:rsidP="00887B5E">
            <w:pPr>
              <w:rPr>
                <w:rFonts w:asciiTheme="minorHAnsi" w:hAnsiTheme="minorHAnsi"/>
                <w:b w:val="0"/>
              </w:rPr>
            </w:pPr>
            <w:r w:rsidRPr="00360AA4">
              <w:rPr>
                <w:rFonts w:asciiTheme="minorHAnsi" w:hAnsiTheme="minorHAnsi"/>
                <w:b w:val="0"/>
              </w:rPr>
              <w:t>Boost Solution</w:t>
            </w:r>
          </w:p>
        </w:tc>
        <w:tc>
          <w:tcPr>
            <w:tcW w:w="2224" w:type="dxa"/>
            <w:shd w:val="clear" w:color="auto" w:fill="F7CAAC" w:themeFill="accent2" w:themeFillTint="66"/>
          </w:tcPr>
          <w:p w14:paraId="62C9BC8E" w14:textId="69000430" w:rsidR="0049756A" w:rsidRPr="00360AA4" w:rsidRDefault="0049756A" w:rsidP="00887B5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60AA4">
              <w:rPr>
                <w:rFonts w:asciiTheme="minorHAnsi" w:hAnsiTheme="minorHAnsi"/>
              </w:rPr>
              <w:t>6,</w:t>
            </w:r>
            <w:r w:rsidR="00F55608" w:rsidRPr="00360AA4">
              <w:rPr>
                <w:rFonts w:asciiTheme="minorHAnsi" w:hAnsiTheme="minorHAnsi"/>
              </w:rPr>
              <w:t>7</w:t>
            </w:r>
          </w:p>
        </w:tc>
      </w:tr>
      <w:tr w:rsidR="0049756A" w:rsidRPr="00360AA4" w14:paraId="5056423B" w14:textId="77777777" w:rsidTr="0088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2" w:type="dxa"/>
          </w:tcPr>
          <w:p w14:paraId="4FC9F008" w14:textId="323E1B85" w:rsidR="0049756A" w:rsidRPr="00360AA4" w:rsidRDefault="00016523" w:rsidP="00887B5E">
            <w:pPr>
              <w:rPr>
                <w:rFonts w:asciiTheme="minorHAnsi" w:hAnsiTheme="minorHAnsi"/>
                <w:b w:val="0"/>
              </w:rPr>
            </w:pPr>
            <w:r w:rsidRPr="00360AA4">
              <w:rPr>
                <w:rFonts w:asciiTheme="minorHAnsi" w:hAnsiTheme="minorHAnsi"/>
                <w:b w:val="0"/>
              </w:rPr>
              <w:t>Aspose</w:t>
            </w:r>
          </w:p>
        </w:tc>
        <w:tc>
          <w:tcPr>
            <w:tcW w:w="2224" w:type="dxa"/>
            <w:shd w:val="clear" w:color="auto" w:fill="FFE599" w:themeFill="accent4" w:themeFillTint="66"/>
          </w:tcPr>
          <w:p w14:paraId="110A39C0" w14:textId="3817EB7E" w:rsidR="0049756A" w:rsidRPr="00360AA4" w:rsidRDefault="00F55608" w:rsidP="00887B5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60AA4">
              <w:rPr>
                <w:rFonts w:asciiTheme="minorHAnsi" w:hAnsiTheme="minorHAnsi"/>
              </w:rPr>
              <w:t>5,</w:t>
            </w:r>
            <w:r w:rsidR="00016523" w:rsidRPr="00360AA4">
              <w:rPr>
                <w:rFonts w:asciiTheme="minorHAnsi" w:hAnsiTheme="minorHAnsi"/>
              </w:rPr>
              <w:t>6</w:t>
            </w:r>
          </w:p>
        </w:tc>
      </w:tr>
    </w:tbl>
    <w:p w14:paraId="497A5FCD" w14:textId="77777777" w:rsidR="006F71B8" w:rsidRPr="00360AA4" w:rsidRDefault="006F71B8" w:rsidP="006F71B8">
      <w:pPr>
        <w:rPr>
          <w:rFonts w:asciiTheme="minorHAnsi" w:hAnsiTheme="minorHAnsi"/>
          <w:lang w:eastAsia="en-US"/>
        </w:rPr>
      </w:pPr>
    </w:p>
    <w:p w14:paraId="77B25B58" w14:textId="77777777" w:rsidR="00E079A9" w:rsidRPr="00360AA4" w:rsidRDefault="00C877D9" w:rsidP="00C877D9">
      <w:pPr>
        <w:rPr>
          <w:rFonts w:asciiTheme="minorHAnsi" w:hAnsiTheme="minorHAnsi"/>
        </w:rPr>
      </w:pPr>
      <w:r w:rsidRPr="00360AA4">
        <w:rPr>
          <w:rFonts w:asciiTheme="minorHAnsi" w:hAnsiTheme="minorHAnsi"/>
        </w:rPr>
        <w:t>In dit hoofdstuk zijn de oplossingen te lezen voor de software extensie dat gebruikt kan worden voor de SharePoint omgeving van de gemeente Amsterdam, rve R&amp;D en PMB.</w:t>
      </w:r>
      <w:r w:rsidR="00F155C3" w:rsidRPr="00360AA4">
        <w:rPr>
          <w:rFonts w:asciiTheme="minorHAnsi" w:hAnsiTheme="minorHAnsi"/>
        </w:rPr>
        <w:t xml:space="preserve"> Bij elke oplossing is het verstandig om de software extensie veel gebruik te maken bij de we</w:t>
      </w:r>
      <w:r w:rsidR="00205DEB" w:rsidRPr="00360AA4">
        <w:rPr>
          <w:rFonts w:asciiTheme="minorHAnsi" w:hAnsiTheme="minorHAnsi"/>
        </w:rPr>
        <w:t>rkoverleggen en cursussen om</w:t>
      </w:r>
      <w:r w:rsidR="00E079A9" w:rsidRPr="00360AA4">
        <w:rPr>
          <w:rFonts w:asciiTheme="minorHAnsi" w:hAnsiTheme="minorHAnsi"/>
        </w:rPr>
        <w:t xml:space="preserve"> op deze manier te software extensie te promoten. </w:t>
      </w:r>
    </w:p>
    <w:p w14:paraId="61FE032D" w14:textId="77777777" w:rsidR="00E079A9" w:rsidRPr="00360AA4" w:rsidRDefault="00E079A9" w:rsidP="00C877D9">
      <w:pPr>
        <w:rPr>
          <w:rFonts w:asciiTheme="minorHAnsi" w:hAnsiTheme="minorHAnsi"/>
        </w:rPr>
      </w:pPr>
    </w:p>
    <w:p w14:paraId="20417F5A" w14:textId="77777777" w:rsidR="00E079A9" w:rsidRPr="00360AA4" w:rsidRDefault="00E079A9" w:rsidP="00C877D9">
      <w:pPr>
        <w:rPr>
          <w:rFonts w:asciiTheme="minorHAnsi" w:hAnsiTheme="minorHAnsi"/>
        </w:rPr>
      </w:pPr>
      <w:r w:rsidRPr="00360AA4">
        <w:rPr>
          <w:rFonts w:asciiTheme="minorHAnsi" w:hAnsiTheme="minorHAnsi"/>
        </w:rPr>
        <w:t xml:space="preserve">De commitment van de leidinggevende en managers is dan ook erg belangrijk. Zij horen de software extensie actief te gebruiken waardoor gebruikers zullen volgen. Het is ook mogelijk om communicatiestukken rond te sturen op het intranet of via mail. Hiermee kunnen meer mensen bereikt worden. </w:t>
      </w:r>
    </w:p>
    <w:p w14:paraId="47AF9C18" w14:textId="77777777" w:rsidR="00E079A9" w:rsidRPr="00360AA4" w:rsidRDefault="00E079A9" w:rsidP="00C877D9">
      <w:pPr>
        <w:rPr>
          <w:rFonts w:asciiTheme="minorHAnsi" w:hAnsiTheme="minorHAnsi"/>
        </w:rPr>
      </w:pPr>
    </w:p>
    <w:p w14:paraId="459F45C5" w14:textId="4D36F503" w:rsidR="00E079A9" w:rsidRPr="00360AA4" w:rsidRDefault="00E079A9" w:rsidP="00E079A9">
      <w:pPr>
        <w:rPr>
          <w:ins w:id="29" w:author="Yusuf Deniz" w:date="2016-12-15T10:04:00Z"/>
          <w:rFonts w:asciiTheme="minorHAnsi" w:hAnsiTheme="minorHAnsi"/>
        </w:rPr>
      </w:pPr>
      <w:r w:rsidRPr="00360AA4">
        <w:rPr>
          <w:rFonts w:asciiTheme="minorHAnsi" w:hAnsiTheme="minorHAnsi"/>
        </w:rPr>
        <w:t xml:space="preserve">Tot slot is het </w:t>
      </w:r>
      <w:ins w:id="30" w:author="Yusuf Deniz" w:date="2016-12-15T10:04:00Z">
        <w:r w:rsidRPr="00360AA4">
          <w:rPr>
            <w:rFonts w:asciiTheme="minorHAnsi" w:hAnsiTheme="minorHAnsi"/>
          </w:rPr>
          <w:t xml:space="preserve">belangrijk om </w:t>
        </w:r>
      </w:ins>
      <w:r w:rsidRPr="00360AA4">
        <w:rPr>
          <w:rFonts w:asciiTheme="minorHAnsi" w:hAnsiTheme="minorHAnsi"/>
        </w:rPr>
        <w:t xml:space="preserve">rekening te houden </w:t>
      </w:r>
      <w:ins w:id="31" w:author="Yusuf Deniz" w:date="2016-12-15T10:04:00Z">
        <w:r w:rsidRPr="00360AA4">
          <w:rPr>
            <w:rFonts w:asciiTheme="minorHAnsi" w:hAnsiTheme="minorHAnsi"/>
          </w:rPr>
          <w:t xml:space="preserve">dat SharePoint in de “end of life </w:t>
        </w:r>
        <w:proofErr w:type="spellStart"/>
        <w:r w:rsidRPr="00360AA4">
          <w:rPr>
            <w:rFonts w:asciiTheme="minorHAnsi" w:hAnsiTheme="minorHAnsi"/>
          </w:rPr>
          <w:t>cycle</w:t>
        </w:r>
        <w:proofErr w:type="spellEnd"/>
        <w:r w:rsidRPr="00360AA4">
          <w:rPr>
            <w:rFonts w:asciiTheme="minorHAnsi" w:hAnsiTheme="minorHAnsi"/>
          </w:rPr>
          <w:t>” zit. De SharePoint omgeving zal niet lang meer ondersteund worden door de leverancier.</w:t>
        </w:r>
      </w:ins>
    </w:p>
    <w:p w14:paraId="61A18B54" w14:textId="40A2EE5D" w:rsidR="00E079A9" w:rsidRPr="00360AA4" w:rsidRDefault="00E079A9" w:rsidP="00C877D9">
      <w:pPr>
        <w:rPr>
          <w:rFonts w:asciiTheme="minorHAnsi" w:hAnsiTheme="minorHAnsi"/>
        </w:rPr>
      </w:pPr>
    </w:p>
    <w:p w14:paraId="7C41F61A" w14:textId="77777777" w:rsidR="00C877D9" w:rsidRPr="00360AA4" w:rsidRDefault="00C877D9" w:rsidP="00C877D9">
      <w:pPr>
        <w:rPr>
          <w:rFonts w:asciiTheme="minorHAnsi" w:hAnsiTheme="minorHAnsi"/>
        </w:rPr>
      </w:pPr>
    </w:p>
    <w:p w14:paraId="7F40B108" w14:textId="77777777" w:rsidR="00232B9C" w:rsidRPr="00360AA4" w:rsidRDefault="00232B9C" w:rsidP="00752F4E">
      <w:pPr>
        <w:pStyle w:val="Kop2"/>
        <w:rPr>
          <w:rFonts w:asciiTheme="minorHAnsi" w:hAnsiTheme="minorHAnsi"/>
        </w:rPr>
        <w:sectPr w:rsidR="00232B9C" w:rsidRPr="00360AA4" w:rsidSect="006F71B8">
          <w:pgSz w:w="11900" w:h="16840"/>
          <w:pgMar w:top="1417" w:right="1417" w:bottom="1417" w:left="1417" w:header="703" w:footer="708" w:gutter="0"/>
          <w:cols w:space="709"/>
          <w:docGrid w:linePitch="360"/>
        </w:sectPr>
      </w:pPr>
    </w:p>
    <w:p w14:paraId="5C1EA1F1" w14:textId="42F2FF80" w:rsidR="00752F4E" w:rsidRPr="00F76A3E" w:rsidRDefault="0054782D" w:rsidP="00752F4E">
      <w:pPr>
        <w:pStyle w:val="Kop2"/>
        <w:rPr>
          <w:lang w:val="en-US"/>
        </w:rPr>
      </w:pPr>
      <w:bookmarkStart w:id="32" w:name="_Toc469851056"/>
      <w:r w:rsidRPr="00F76A3E">
        <w:rPr>
          <w:lang w:val="en-US"/>
        </w:rPr>
        <w:lastRenderedPageBreak/>
        <w:t>5</w:t>
      </w:r>
      <w:r w:rsidR="00752F4E" w:rsidRPr="00F76A3E">
        <w:rPr>
          <w:lang w:val="en-US"/>
        </w:rPr>
        <w:t xml:space="preserve">.1 </w:t>
      </w:r>
      <w:proofErr w:type="spellStart"/>
      <w:r w:rsidR="00752F4E" w:rsidRPr="00F76A3E">
        <w:rPr>
          <w:lang w:val="en-US"/>
        </w:rPr>
        <w:t>Oplossing</w:t>
      </w:r>
      <w:proofErr w:type="spellEnd"/>
      <w:r w:rsidR="00752F4E" w:rsidRPr="00F76A3E">
        <w:rPr>
          <w:lang w:val="en-US"/>
        </w:rPr>
        <w:t xml:space="preserve"> 1: Muhimbi PDF Converter for SharePoint</w:t>
      </w:r>
      <w:bookmarkEnd w:id="32"/>
    </w:p>
    <w:p w14:paraId="1C4C7C62" w14:textId="77777777" w:rsidR="00F304FB" w:rsidRPr="00360AA4" w:rsidRDefault="00F304FB" w:rsidP="00F304FB">
      <w:pPr>
        <w:rPr>
          <w:rFonts w:asciiTheme="minorHAnsi" w:hAnsiTheme="minorHAnsi"/>
          <w:color w:val="000000" w:themeColor="text1"/>
        </w:rPr>
      </w:pPr>
      <w:r w:rsidRPr="00360AA4">
        <w:rPr>
          <w:rFonts w:asciiTheme="minorHAnsi" w:hAnsiTheme="minorHAnsi"/>
          <w:color w:val="000000" w:themeColor="text1"/>
        </w:rPr>
        <w:t xml:space="preserve">Muhimbi is een marktleider op het gebied van pdf-conversie software. Het bedrijf is gevestigd in het Verenigd Koningrijk en is actief in de tak </w:t>
      </w:r>
      <w:proofErr w:type="spellStart"/>
      <w:r w:rsidRPr="00360AA4">
        <w:rPr>
          <w:rFonts w:asciiTheme="minorHAnsi" w:hAnsiTheme="minorHAnsi"/>
          <w:color w:val="000000" w:themeColor="text1"/>
        </w:rPr>
        <w:t>tech</w:t>
      </w:r>
      <w:proofErr w:type="spellEnd"/>
      <w:r w:rsidRPr="00360AA4">
        <w:rPr>
          <w:rFonts w:asciiTheme="minorHAnsi" w:hAnsiTheme="minorHAnsi"/>
          <w:color w:val="000000" w:themeColor="text1"/>
        </w:rPr>
        <w:t xml:space="preserve"> en telecomindustrie.</w:t>
      </w:r>
      <w:r w:rsidRPr="00360AA4">
        <w:rPr>
          <w:rStyle w:val="Voetnootmarkering"/>
          <w:rFonts w:asciiTheme="minorHAnsi" w:hAnsiTheme="minorHAnsi"/>
          <w:color w:val="000000" w:themeColor="text1"/>
        </w:rPr>
        <w:footnoteReference w:id="1"/>
      </w:r>
    </w:p>
    <w:p w14:paraId="3D4C7FDD" w14:textId="77777777" w:rsidR="00F304FB" w:rsidRPr="00360AA4" w:rsidRDefault="00F304FB" w:rsidP="00F304FB">
      <w:pPr>
        <w:rPr>
          <w:rFonts w:asciiTheme="minorHAnsi" w:hAnsiTheme="minorHAnsi"/>
        </w:rPr>
      </w:pPr>
    </w:p>
    <w:p w14:paraId="3AD206F8" w14:textId="77777777" w:rsidR="00F304FB" w:rsidRPr="00360AA4" w:rsidRDefault="00F304FB" w:rsidP="00F304FB">
      <w:pPr>
        <w:rPr>
          <w:rFonts w:asciiTheme="minorHAnsi" w:hAnsiTheme="minorHAnsi"/>
        </w:rPr>
      </w:pPr>
      <w:r w:rsidRPr="00360AA4">
        <w:rPr>
          <w:rFonts w:asciiTheme="minorHAnsi" w:hAnsiTheme="minorHAnsi"/>
        </w:rPr>
        <w:t xml:space="preserve">Het softwarepakket heeft veel functies inbegrepen. De meest onderscheidende functie hierin is de OCR-functie. Hierbij is het mogelijk om afbeeldingen om te zetten in tekstbestanden. Grootste voordeel hiervan is dat er tijd bespaart kan worden doordat niet het hele document opnieuw hoeft uitgetypt te worden. Dit is echter ook mogelijke met de printers die de gemeente Amsterdam hebben staan. Zo worden afbeeldingen direct omgezet tot tekstbestanden en verstuurd via mail. </w:t>
      </w:r>
    </w:p>
    <w:p w14:paraId="26622F16" w14:textId="77777777" w:rsidR="00F304FB" w:rsidRPr="00360AA4" w:rsidRDefault="00F304FB" w:rsidP="00F304FB">
      <w:pPr>
        <w:rPr>
          <w:rFonts w:asciiTheme="minorHAnsi" w:hAnsiTheme="minorHAnsi"/>
        </w:rPr>
      </w:pPr>
    </w:p>
    <w:p w14:paraId="1FB5346A" w14:textId="77777777" w:rsidR="00F304FB" w:rsidRPr="00360AA4" w:rsidRDefault="00F304FB" w:rsidP="00F304FB">
      <w:pPr>
        <w:rPr>
          <w:rFonts w:asciiTheme="minorHAnsi" w:hAnsiTheme="minorHAnsi"/>
        </w:rPr>
      </w:pPr>
      <w:r w:rsidRPr="00360AA4">
        <w:rPr>
          <w:rFonts w:asciiTheme="minorHAnsi" w:hAnsiTheme="minorHAnsi"/>
        </w:rPr>
        <w:t>De belangrijkste (core) functionaliteit is het converteren van bestanden naar een ander formaat. Hierbij worden de metadata mee overgezet in de SharePoint omgeving. Metadata invullen is een tijdrovende stap, vooral als er meerdere documenten tegelijk worden geconverteerd. Doordat de metadata wordt meegenomen bij het converteren van een document is het mogelijk om het direct te archiveren. Deze software extensie kan dit uitvoeren.</w:t>
      </w:r>
    </w:p>
    <w:p w14:paraId="05A87CAF" w14:textId="77777777" w:rsidR="00F304FB" w:rsidRPr="00360AA4" w:rsidRDefault="00F304FB" w:rsidP="00F304FB">
      <w:pPr>
        <w:rPr>
          <w:rFonts w:asciiTheme="minorHAnsi" w:hAnsiTheme="minorHAnsi"/>
        </w:rPr>
      </w:pPr>
    </w:p>
    <w:p w14:paraId="2BC40591" w14:textId="43818E75" w:rsidR="00F304FB" w:rsidRPr="00360AA4" w:rsidRDefault="00F304FB" w:rsidP="00F304FB">
      <w:pPr>
        <w:rPr>
          <w:rFonts w:asciiTheme="minorHAnsi" w:hAnsiTheme="minorHAnsi"/>
        </w:rPr>
      </w:pPr>
      <w:r w:rsidRPr="00360AA4">
        <w:rPr>
          <w:rFonts w:asciiTheme="minorHAnsi" w:hAnsiTheme="minorHAnsi"/>
        </w:rPr>
        <w:t xml:space="preserve">Verder zitten er veel functies in het pakket. Je hoeft niet meerdere software extensies aan te schaffen voor verschillende functionaliteiten. De extensie is ondanks de vele functionaliteiten redelijk overzichtelijk en makkelijk in gebruik. De stadsdeel zuidas heeft Muhimbi al in gebruik. Samenvatting van het gesprek is terug te vinden in </w:t>
      </w:r>
      <w:r w:rsidR="003C7E5C" w:rsidRPr="00360AA4">
        <w:rPr>
          <w:rFonts w:asciiTheme="minorHAnsi" w:hAnsiTheme="minorHAnsi"/>
        </w:rPr>
        <w:t xml:space="preserve">bijlage </w:t>
      </w:r>
      <w:r w:rsidR="00943042" w:rsidRPr="00360AA4">
        <w:rPr>
          <w:rFonts w:asciiTheme="minorHAnsi" w:hAnsiTheme="minorHAnsi"/>
        </w:rPr>
        <w:t>4</w:t>
      </w:r>
      <w:r w:rsidRPr="00360AA4">
        <w:rPr>
          <w:rFonts w:asciiTheme="minorHAnsi" w:hAnsiTheme="minorHAnsi"/>
        </w:rPr>
        <w:t xml:space="preserve">: “Samenvatting gesprek Barry. </w:t>
      </w:r>
    </w:p>
    <w:p w14:paraId="1A1643CD" w14:textId="77777777" w:rsidR="00F304FB" w:rsidRPr="00360AA4" w:rsidRDefault="00F304FB" w:rsidP="00F304FB">
      <w:pPr>
        <w:rPr>
          <w:rFonts w:asciiTheme="minorHAnsi" w:hAnsiTheme="minorHAnsi"/>
        </w:rPr>
      </w:pPr>
    </w:p>
    <w:p w14:paraId="6333C4D2" w14:textId="77777777" w:rsidR="00F304FB" w:rsidRPr="00360AA4" w:rsidRDefault="00F304FB" w:rsidP="00F304FB">
      <w:pPr>
        <w:rPr>
          <w:rFonts w:asciiTheme="minorHAnsi" w:hAnsiTheme="minorHAnsi"/>
        </w:rPr>
      </w:pPr>
      <w:r w:rsidRPr="00360AA4">
        <w:rPr>
          <w:rFonts w:asciiTheme="minorHAnsi" w:hAnsiTheme="minorHAnsi"/>
        </w:rPr>
        <w:t>Het support van Muhimbi zitten verwerkt in drie verschillende pakketten; Basic, Professional en Enterprise. Bij een basic pakket is de respons tijd twee werkdagen. Bij professional is dit een werkdag en bij Enterprise heb je als klant de hoogste prioriteit. Tijdens het gesprek met Barry voor het support van pakketten is gebleken dat hier geen behoefte naar is. De software extensie tool is een te kleine uitbreiding op huidige SharePoint omgeving.</w:t>
      </w:r>
    </w:p>
    <w:p w14:paraId="541292B7" w14:textId="77777777" w:rsidR="00F304FB" w:rsidRPr="00360AA4" w:rsidRDefault="00F304FB" w:rsidP="00F304FB">
      <w:pPr>
        <w:rPr>
          <w:rFonts w:asciiTheme="minorHAnsi" w:hAnsiTheme="minorHAnsi"/>
        </w:rPr>
      </w:pPr>
    </w:p>
    <w:p w14:paraId="67935BEE" w14:textId="7DFF41F0" w:rsidR="00F304FB" w:rsidRPr="00360AA4" w:rsidRDefault="00F304FB" w:rsidP="00F304FB">
      <w:pPr>
        <w:rPr>
          <w:rFonts w:asciiTheme="minorHAnsi" w:hAnsiTheme="minorHAnsi"/>
        </w:rPr>
      </w:pPr>
      <w:r w:rsidRPr="00360AA4">
        <w:rPr>
          <w:rFonts w:asciiTheme="minorHAnsi" w:hAnsiTheme="minorHAnsi"/>
        </w:rPr>
        <w:t xml:space="preserve">De prijs van de software extensie tool is gebaseerd op het aantal servers dat in gebruik is bij de gemeente Amsterdam rve’s R&amp;D en PMB. </w:t>
      </w:r>
      <w:r w:rsidR="003C7E5C" w:rsidRPr="00360AA4">
        <w:rPr>
          <w:rFonts w:asciiTheme="minorHAnsi" w:hAnsiTheme="minorHAnsi"/>
        </w:rPr>
        <w:t>Voor de volledig uitleg is te vinden in de bijlage 3: “Samenvatting gesprek met Bram Bakker”.</w:t>
      </w:r>
    </w:p>
    <w:p w14:paraId="4B884184" w14:textId="68894E55" w:rsidR="00752F4E" w:rsidRPr="00360AA4" w:rsidRDefault="00917E7E" w:rsidP="00917E7E">
      <w:pPr>
        <w:jc w:val="right"/>
        <w:rPr>
          <w:rFonts w:asciiTheme="minorHAnsi" w:hAnsiTheme="minorHAnsi"/>
          <w:b/>
          <w:lang w:val="en-US"/>
        </w:rPr>
      </w:pPr>
      <w:proofErr w:type="spellStart"/>
      <w:r w:rsidRPr="00360AA4">
        <w:rPr>
          <w:rFonts w:asciiTheme="minorHAnsi" w:hAnsiTheme="minorHAnsi"/>
          <w:b/>
          <w:lang w:val="en-US"/>
        </w:rPr>
        <w:t>Resultaat</w:t>
      </w:r>
      <w:proofErr w:type="spellEnd"/>
      <w:r w:rsidRPr="00360AA4">
        <w:rPr>
          <w:rFonts w:asciiTheme="minorHAnsi" w:hAnsiTheme="minorHAnsi"/>
          <w:b/>
          <w:lang w:val="en-US"/>
        </w:rPr>
        <w:t>: 8,4</w:t>
      </w:r>
    </w:p>
    <w:p w14:paraId="4E80540D" w14:textId="77777777" w:rsidR="00811530" w:rsidRPr="00360AA4" w:rsidRDefault="00811530" w:rsidP="004A2AF3">
      <w:pPr>
        <w:jc w:val="right"/>
        <w:rPr>
          <w:rFonts w:asciiTheme="minorHAnsi" w:hAnsiTheme="minorHAnsi"/>
          <w:b/>
          <w:lang w:val="en-US"/>
        </w:rPr>
        <w:sectPr w:rsidR="00811530" w:rsidRPr="00360AA4" w:rsidSect="006F71B8">
          <w:pgSz w:w="11900" w:h="16840"/>
          <w:pgMar w:top="1417" w:right="1417" w:bottom="1417" w:left="1417" w:header="703" w:footer="708" w:gutter="0"/>
          <w:cols w:space="709"/>
          <w:docGrid w:linePitch="360"/>
        </w:sectPr>
      </w:pPr>
    </w:p>
    <w:p w14:paraId="7A399815" w14:textId="2F66666B" w:rsidR="00F629C7" w:rsidRPr="00F76A3E" w:rsidRDefault="0054782D" w:rsidP="00F629C7">
      <w:pPr>
        <w:pStyle w:val="Kop2"/>
        <w:rPr>
          <w:lang w:val="en-US"/>
        </w:rPr>
      </w:pPr>
      <w:bookmarkStart w:id="33" w:name="_Toc469851057"/>
      <w:r w:rsidRPr="00F76A3E">
        <w:rPr>
          <w:lang w:val="en-US"/>
        </w:rPr>
        <w:lastRenderedPageBreak/>
        <w:t>5</w:t>
      </w:r>
      <w:r w:rsidR="00F629C7" w:rsidRPr="00F76A3E">
        <w:rPr>
          <w:lang w:val="en-US"/>
        </w:rPr>
        <w:t xml:space="preserve">.2 </w:t>
      </w:r>
      <w:proofErr w:type="spellStart"/>
      <w:r w:rsidR="00F629C7" w:rsidRPr="00F76A3E">
        <w:rPr>
          <w:lang w:val="en-US"/>
        </w:rPr>
        <w:t>Oplossing</w:t>
      </w:r>
      <w:proofErr w:type="spellEnd"/>
      <w:r w:rsidR="00F629C7" w:rsidRPr="00F76A3E">
        <w:rPr>
          <w:lang w:val="en-US"/>
        </w:rPr>
        <w:t xml:space="preserve"> 2: Boost Solution SharePoint PDF converter</w:t>
      </w:r>
      <w:bookmarkEnd w:id="33"/>
    </w:p>
    <w:p w14:paraId="15FF8A8B" w14:textId="77777777" w:rsidR="00424CDA" w:rsidRPr="00360AA4" w:rsidRDefault="00424CDA" w:rsidP="00424CDA">
      <w:pPr>
        <w:rPr>
          <w:rFonts w:asciiTheme="minorHAnsi" w:hAnsiTheme="minorHAnsi"/>
          <w:color w:val="000000" w:themeColor="text1"/>
        </w:rPr>
      </w:pPr>
      <w:r w:rsidRPr="00360AA4">
        <w:rPr>
          <w:rFonts w:asciiTheme="minorHAnsi" w:hAnsiTheme="minorHAnsi"/>
          <w:color w:val="000000" w:themeColor="text1"/>
        </w:rPr>
        <w:t xml:space="preserve">Boost Solution is een bedrijf dat gevestigd is in de Verenigde Staten. Het bedrijf heeft prijzen gewonnen met hun web </w:t>
      </w:r>
      <w:proofErr w:type="spellStart"/>
      <w:r w:rsidRPr="00360AA4">
        <w:rPr>
          <w:rFonts w:asciiTheme="minorHAnsi" w:hAnsiTheme="minorHAnsi"/>
          <w:color w:val="000000" w:themeColor="text1"/>
        </w:rPr>
        <w:t>parts</w:t>
      </w:r>
      <w:proofErr w:type="spellEnd"/>
      <w:r w:rsidRPr="00360AA4">
        <w:rPr>
          <w:rFonts w:asciiTheme="minorHAnsi" w:hAnsiTheme="minorHAnsi"/>
          <w:color w:val="000000" w:themeColor="text1"/>
        </w:rPr>
        <w:t xml:space="preserve"> en </w:t>
      </w:r>
      <w:proofErr w:type="spellStart"/>
      <w:r w:rsidRPr="00360AA4">
        <w:rPr>
          <w:rFonts w:asciiTheme="minorHAnsi" w:hAnsiTheme="minorHAnsi"/>
          <w:color w:val="000000" w:themeColor="text1"/>
        </w:rPr>
        <w:t>addons</w:t>
      </w:r>
      <w:proofErr w:type="spellEnd"/>
      <w:r w:rsidRPr="00360AA4">
        <w:rPr>
          <w:rFonts w:asciiTheme="minorHAnsi" w:hAnsiTheme="minorHAnsi"/>
          <w:color w:val="000000" w:themeColor="text1"/>
        </w:rPr>
        <w:t xml:space="preserve"> voor SharePoint 2007, 2010 &amp; 2013.</w:t>
      </w:r>
      <w:r w:rsidRPr="00360AA4">
        <w:rPr>
          <w:rStyle w:val="Voetnootmarkering"/>
          <w:rFonts w:asciiTheme="minorHAnsi" w:hAnsiTheme="minorHAnsi"/>
          <w:color w:val="000000" w:themeColor="text1"/>
        </w:rPr>
        <w:footnoteReference w:id="2"/>
      </w:r>
    </w:p>
    <w:p w14:paraId="0772B9B6" w14:textId="77777777" w:rsidR="00424CDA" w:rsidRPr="00360AA4" w:rsidRDefault="00424CDA" w:rsidP="00424CDA">
      <w:pPr>
        <w:rPr>
          <w:rFonts w:asciiTheme="minorHAnsi" w:hAnsiTheme="minorHAnsi"/>
        </w:rPr>
      </w:pPr>
    </w:p>
    <w:p w14:paraId="574B2BF8" w14:textId="77777777" w:rsidR="00424CDA" w:rsidRPr="00360AA4" w:rsidRDefault="00424CDA" w:rsidP="00424CDA">
      <w:pPr>
        <w:rPr>
          <w:rFonts w:asciiTheme="minorHAnsi" w:hAnsiTheme="minorHAnsi"/>
        </w:rPr>
      </w:pPr>
      <w:r w:rsidRPr="00360AA4">
        <w:rPr>
          <w:rFonts w:asciiTheme="minorHAnsi" w:hAnsiTheme="minorHAnsi"/>
        </w:rPr>
        <w:t xml:space="preserve">Er kunnen in dit pakket meerdere documenten samengevoegd kunnen worden tot een geheel. Ook is het mogelijk om een document direct te delen met andere. </w:t>
      </w:r>
    </w:p>
    <w:p w14:paraId="79E2B36A" w14:textId="77777777" w:rsidR="00424CDA" w:rsidRPr="00360AA4" w:rsidRDefault="00424CDA" w:rsidP="00424CDA">
      <w:pPr>
        <w:rPr>
          <w:rFonts w:asciiTheme="minorHAnsi" w:hAnsiTheme="minorHAnsi"/>
        </w:rPr>
      </w:pPr>
    </w:p>
    <w:p w14:paraId="0909E00C" w14:textId="77777777" w:rsidR="00424CDA" w:rsidRPr="00360AA4" w:rsidRDefault="00424CDA" w:rsidP="00424CDA">
      <w:pPr>
        <w:rPr>
          <w:rFonts w:asciiTheme="minorHAnsi" w:hAnsiTheme="minorHAnsi"/>
        </w:rPr>
      </w:pPr>
      <w:r w:rsidRPr="00360AA4">
        <w:rPr>
          <w:rFonts w:asciiTheme="minorHAnsi" w:hAnsiTheme="minorHAnsi"/>
        </w:rPr>
        <w:t>Bestanden converteren gaat eenvoudig via de knop in de bovenbalk. Je kunt de documenten converteren, downloaden of opslaan als pdf-documenten en samenvoegen in een enkel document. Vaak is het handig om documenten allemaal in een document te hebben. De interface van de software extensie is erg simpel met als voordeel dat het gemakkelijk in gebruik is.</w:t>
      </w:r>
    </w:p>
    <w:p w14:paraId="5AE4ED9F" w14:textId="77777777" w:rsidR="00424CDA" w:rsidRPr="00360AA4" w:rsidRDefault="00424CDA" w:rsidP="00424CDA">
      <w:pPr>
        <w:rPr>
          <w:rFonts w:asciiTheme="minorHAnsi" w:hAnsiTheme="minorHAnsi"/>
        </w:rPr>
      </w:pPr>
    </w:p>
    <w:p w14:paraId="1B7CCE9F" w14:textId="77777777" w:rsidR="00424CDA" w:rsidRPr="00360AA4" w:rsidRDefault="00424CDA" w:rsidP="00424CDA">
      <w:pPr>
        <w:rPr>
          <w:rFonts w:asciiTheme="minorHAnsi" w:hAnsiTheme="minorHAnsi"/>
        </w:rPr>
      </w:pPr>
      <w:r w:rsidRPr="00360AA4">
        <w:rPr>
          <w:rFonts w:asciiTheme="minorHAnsi" w:hAnsiTheme="minorHAnsi"/>
        </w:rPr>
        <w:t xml:space="preserve">Ook is het mogelijk om documenten om te zetten in andere bestandsformaat. Zo kun je denken aan </w:t>
      </w:r>
      <w:proofErr w:type="spellStart"/>
      <w:r w:rsidRPr="00360AA4">
        <w:rPr>
          <w:rFonts w:asciiTheme="minorHAnsi" w:hAnsiTheme="minorHAnsi"/>
        </w:rPr>
        <w:t>photoshop</w:t>
      </w:r>
      <w:proofErr w:type="spellEnd"/>
      <w:r w:rsidRPr="00360AA4">
        <w:rPr>
          <w:rFonts w:asciiTheme="minorHAnsi" w:hAnsiTheme="minorHAnsi"/>
        </w:rPr>
        <w:t xml:space="preserve"> (</w:t>
      </w:r>
      <w:proofErr w:type="spellStart"/>
      <w:r w:rsidRPr="00360AA4">
        <w:rPr>
          <w:rFonts w:asciiTheme="minorHAnsi" w:hAnsiTheme="minorHAnsi"/>
        </w:rPr>
        <w:t>psd</w:t>
      </w:r>
      <w:proofErr w:type="spellEnd"/>
      <w:r w:rsidRPr="00360AA4">
        <w:rPr>
          <w:rFonts w:asciiTheme="minorHAnsi" w:hAnsiTheme="minorHAnsi"/>
        </w:rPr>
        <w:t>) bestanden maar ook outlook berichten. Dit heeft als voordeel dat er tijd bespaart kan worden.</w:t>
      </w:r>
    </w:p>
    <w:p w14:paraId="1E0F65C8" w14:textId="77777777" w:rsidR="00424CDA" w:rsidRPr="00360AA4" w:rsidRDefault="00424CDA" w:rsidP="00424CDA">
      <w:pPr>
        <w:rPr>
          <w:rFonts w:asciiTheme="minorHAnsi" w:hAnsiTheme="minorHAnsi"/>
          <w:b/>
          <w:lang w:eastAsia="en-US"/>
        </w:rPr>
      </w:pPr>
    </w:p>
    <w:p w14:paraId="4FC07017" w14:textId="77777777" w:rsidR="00424CDA" w:rsidRPr="00360AA4" w:rsidRDefault="00424CDA" w:rsidP="00424CDA">
      <w:pPr>
        <w:rPr>
          <w:rFonts w:asciiTheme="minorHAnsi" w:hAnsiTheme="minorHAnsi"/>
          <w:lang w:eastAsia="en-US"/>
        </w:rPr>
      </w:pPr>
      <w:r w:rsidRPr="00360AA4">
        <w:rPr>
          <w:rFonts w:asciiTheme="minorHAnsi" w:hAnsiTheme="minorHAnsi"/>
          <w:lang w:eastAsia="en-US"/>
        </w:rPr>
        <w:t>Het is niet mogelijk om met dit pakket de metadata mee te nemen van documenten in de SharePoint omgeving. Het nadeel hiervan is dat een extra handeling nodig is om deze data erin te zetten. Dit is tijdrovend en mind</w:t>
      </w:r>
      <w:r w:rsidRPr="00360AA4">
        <w:rPr>
          <w:rFonts w:asciiTheme="minorHAnsi" w:hAnsiTheme="minorHAnsi"/>
        </w:rPr>
        <w:t xml:space="preserve">er nauwkeurig. </w:t>
      </w:r>
    </w:p>
    <w:p w14:paraId="2498F24E" w14:textId="77777777" w:rsidR="00424CDA" w:rsidRPr="00360AA4" w:rsidRDefault="00424CDA" w:rsidP="00424CDA">
      <w:pPr>
        <w:rPr>
          <w:rFonts w:asciiTheme="minorHAnsi" w:hAnsiTheme="minorHAnsi"/>
          <w:lang w:eastAsia="en-US"/>
        </w:rPr>
      </w:pPr>
    </w:p>
    <w:p w14:paraId="1A946CE9" w14:textId="77777777" w:rsidR="00424CDA" w:rsidRPr="00360AA4" w:rsidRDefault="00424CDA" w:rsidP="00424CDA">
      <w:pPr>
        <w:rPr>
          <w:rFonts w:asciiTheme="minorHAnsi" w:hAnsiTheme="minorHAnsi"/>
        </w:rPr>
      </w:pPr>
      <w:r w:rsidRPr="00360AA4">
        <w:rPr>
          <w:rFonts w:asciiTheme="minorHAnsi" w:hAnsiTheme="minorHAnsi"/>
        </w:rPr>
        <w:t xml:space="preserve">Voor support is het mogelijk om de </w:t>
      </w:r>
      <w:proofErr w:type="spellStart"/>
      <w:r w:rsidRPr="00360AA4">
        <w:rPr>
          <w:rFonts w:asciiTheme="minorHAnsi" w:hAnsiTheme="minorHAnsi"/>
        </w:rPr>
        <w:t>knowledge</w:t>
      </w:r>
      <w:proofErr w:type="spellEnd"/>
      <w:r w:rsidRPr="00360AA4">
        <w:rPr>
          <w:rFonts w:asciiTheme="minorHAnsi" w:hAnsiTheme="minorHAnsi"/>
        </w:rPr>
        <w:t xml:space="preserve"> base te raadplegen op de website van Boostsolution. Hierin staan allemaal artikelen met oplossingen op problemen welke gebruikers zijn tegen gekomen. Er is een hoge kans dat hiermee een probleem verholpen kan worden. Voor dit pakket geld ook dat het niet noodzakelijk is om een supportpakket aan te schaffen voor problemen of vragen. Voor wat technischere vragen zijn er handleidingen beschikbaar. Hierin kun je vinden op welke manier je bijvoorbeeld de software extensie kunt bijwerken en welke eisen hieraan zijn gebonden. </w:t>
      </w:r>
    </w:p>
    <w:p w14:paraId="4B22E090" w14:textId="77777777" w:rsidR="00424CDA" w:rsidRPr="00360AA4" w:rsidRDefault="00424CDA" w:rsidP="00424CDA">
      <w:pPr>
        <w:rPr>
          <w:rFonts w:asciiTheme="minorHAnsi" w:hAnsiTheme="minorHAnsi"/>
        </w:rPr>
      </w:pPr>
    </w:p>
    <w:p w14:paraId="140DDDD1" w14:textId="77777777" w:rsidR="00424CDA" w:rsidRPr="00360AA4" w:rsidRDefault="00424CDA" w:rsidP="00424CDA">
      <w:pPr>
        <w:rPr>
          <w:rFonts w:asciiTheme="minorHAnsi" w:hAnsiTheme="minorHAnsi"/>
        </w:rPr>
      </w:pPr>
      <w:r w:rsidRPr="00360AA4">
        <w:rPr>
          <w:rFonts w:asciiTheme="minorHAnsi" w:hAnsiTheme="minorHAnsi"/>
        </w:rPr>
        <w:t xml:space="preserve">De prijs is net als andere pakketten gebaseerd op de aantal servers dat in gebruik is bij de gemeente Amsterdam rve’s R&amp;D en PMB. De prijs voor de software extensie is ongeveer 3200 dollar. </w:t>
      </w:r>
    </w:p>
    <w:p w14:paraId="730344CF" w14:textId="77777777" w:rsidR="00424CDA" w:rsidRPr="00360AA4" w:rsidRDefault="00424CDA" w:rsidP="00424CDA">
      <w:pPr>
        <w:rPr>
          <w:rFonts w:asciiTheme="minorHAnsi" w:hAnsiTheme="minorHAnsi"/>
          <w:b/>
          <w:lang w:eastAsia="en-US"/>
        </w:rPr>
      </w:pPr>
    </w:p>
    <w:p w14:paraId="5F73A7A4" w14:textId="77777777" w:rsidR="00424CDA" w:rsidRPr="00360AA4" w:rsidRDefault="00424CDA" w:rsidP="00424CDA">
      <w:pPr>
        <w:rPr>
          <w:rFonts w:asciiTheme="minorHAnsi" w:hAnsiTheme="minorHAnsi"/>
          <w:lang w:eastAsia="en-US"/>
        </w:rPr>
      </w:pPr>
      <w:r w:rsidRPr="00360AA4">
        <w:rPr>
          <w:rFonts w:asciiTheme="minorHAnsi" w:hAnsiTheme="minorHAnsi"/>
        </w:rPr>
        <w:t>Kortom e</w:t>
      </w:r>
      <w:r w:rsidRPr="00360AA4">
        <w:rPr>
          <w:rFonts w:asciiTheme="minorHAnsi" w:hAnsiTheme="minorHAnsi"/>
          <w:lang w:eastAsia="en-US"/>
        </w:rPr>
        <w:t xml:space="preserve">r missen enkele belangrijke functionaliteiten in dit pakket. Zo is het niet mogelijk om bij het converteren van de documenten metadata mee te nemen. </w:t>
      </w:r>
      <w:r w:rsidRPr="00360AA4">
        <w:rPr>
          <w:rFonts w:asciiTheme="minorHAnsi" w:hAnsiTheme="minorHAnsi"/>
        </w:rPr>
        <w:t xml:space="preserve">Dit is een core functionaliteit die ontbreekt. </w:t>
      </w:r>
    </w:p>
    <w:p w14:paraId="06D74F45" w14:textId="77777777" w:rsidR="006F71B8" w:rsidRPr="00360AA4" w:rsidRDefault="006F71B8" w:rsidP="006F71B8">
      <w:pPr>
        <w:rPr>
          <w:rFonts w:asciiTheme="minorHAnsi" w:hAnsiTheme="minorHAnsi"/>
          <w:lang w:eastAsia="en-US"/>
        </w:rPr>
      </w:pPr>
    </w:p>
    <w:p w14:paraId="25591847" w14:textId="77777777" w:rsidR="006F71B8" w:rsidRPr="00360AA4" w:rsidRDefault="006F71B8" w:rsidP="00EC6BA5">
      <w:pPr>
        <w:jc w:val="right"/>
        <w:rPr>
          <w:rFonts w:asciiTheme="minorHAnsi" w:hAnsiTheme="minorHAnsi"/>
          <w:b/>
        </w:rPr>
      </w:pPr>
      <w:r w:rsidRPr="00360AA4">
        <w:rPr>
          <w:rFonts w:asciiTheme="minorHAnsi" w:hAnsiTheme="minorHAnsi"/>
          <w:b/>
        </w:rPr>
        <w:t>Resultaat: 6,7</w:t>
      </w:r>
    </w:p>
    <w:p w14:paraId="70C1FB34" w14:textId="77777777" w:rsidR="006F71B8" w:rsidRPr="00360AA4" w:rsidRDefault="006F71B8" w:rsidP="006F71B8">
      <w:pPr>
        <w:rPr>
          <w:rFonts w:asciiTheme="minorHAnsi" w:hAnsiTheme="minorHAnsi"/>
          <w:lang w:eastAsia="en-US"/>
        </w:rPr>
      </w:pPr>
    </w:p>
    <w:p w14:paraId="5CCEE27D" w14:textId="77777777" w:rsidR="006F71B8" w:rsidRPr="00E531DC" w:rsidRDefault="006F71B8" w:rsidP="006F71B8">
      <w:pPr>
        <w:rPr>
          <w:lang w:eastAsia="en-US"/>
        </w:rPr>
      </w:pPr>
    </w:p>
    <w:p w14:paraId="07D3C522" w14:textId="77777777" w:rsidR="006F71B8" w:rsidRPr="00E531DC" w:rsidRDefault="006F71B8" w:rsidP="006F71B8">
      <w:pPr>
        <w:rPr>
          <w:lang w:eastAsia="en-US"/>
        </w:rPr>
      </w:pPr>
    </w:p>
    <w:p w14:paraId="623E5628" w14:textId="77777777" w:rsidR="006F71B8" w:rsidRPr="00E531DC" w:rsidRDefault="006F71B8" w:rsidP="006F71B8">
      <w:pPr>
        <w:rPr>
          <w:lang w:eastAsia="en-US"/>
        </w:rPr>
      </w:pPr>
    </w:p>
    <w:p w14:paraId="314FCDCF" w14:textId="77777777" w:rsidR="00F629C7" w:rsidRDefault="00F629C7" w:rsidP="00AD652C">
      <w:pPr>
        <w:pStyle w:val="Kop2"/>
        <w:sectPr w:rsidR="00F629C7" w:rsidSect="00426AA5">
          <w:pgSz w:w="11900" w:h="16840"/>
          <w:pgMar w:top="1417" w:right="1417" w:bottom="1417" w:left="1417" w:header="703" w:footer="708" w:gutter="0"/>
          <w:cols w:space="708"/>
          <w:titlePg/>
          <w:docGrid w:linePitch="360"/>
        </w:sectPr>
      </w:pPr>
    </w:p>
    <w:p w14:paraId="684DF2F3" w14:textId="47FF1559" w:rsidR="00AD652C" w:rsidRDefault="0054782D" w:rsidP="00AD652C">
      <w:pPr>
        <w:pStyle w:val="Kop2"/>
      </w:pPr>
      <w:bookmarkStart w:id="34" w:name="_Toc469851058"/>
      <w:r w:rsidRPr="00EC6BA5">
        <w:lastRenderedPageBreak/>
        <w:t>5.3</w:t>
      </w:r>
      <w:r w:rsidR="00F629C7" w:rsidRPr="00EC6BA5">
        <w:t xml:space="preserve"> Oplossing 3</w:t>
      </w:r>
      <w:r w:rsidR="00AD652C" w:rsidRPr="00EC6BA5">
        <w:t xml:space="preserve">: </w:t>
      </w:r>
      <w:proofErr w:type="spellStart"/>
      <w:r w:rsidR="00AD652C" w:rsidRPr="00EC6BA5">
        <w:t>Aspose.Total</w:t>
      </w:r>
      <w:proofErr w:type="spellEnd"/>
      <w:r w:rsidR="00AD652C" w:rsidRPr="00EC6BA5">
        <w:t xml:space="preserve"> voor SharePoint</w:t>
      </w:r>
      <w:bookmarkEnd w:id="34"/>
    </w:p>
    <w:p w14:paraId="153A3540" w14:textId="77777777" w:rsidR="00EC6BA5" w:rsidRPr="00360AA4" w:rsidRDefault="00EC6BA5" w:rsidP="00EC6BA5">
      <w:pPr>
        <w:rPr>
          <w:rFonts w:asciiTheme="minorHAnsi" w:hAnsiTheme="minorHAnsi"/>
          <w:color w:val="000000" w:themeColor="text1"/>
        </w:rPr>
      </w:pPr>
      <w:r w:rsidRPr="00360AA4">
        <w:rPr>
          <w:rFonts w:asciiTheme="minorHAnsi" w:hAnsiTheme="minorHAnsi"/>
          <w:color w:val="000000" w:themeColor="text1"/>
        </w:rPr>
        <w:t xml:space="preserve">Aspose is een bedrijf dat zich specialiseert in .Net, Java, Cloud </w:t>
      </w:r>
      <w:proofErr w:type="spellStart"/>
      <w:r w:rsidRPr="00360AA4">
        <w:rPr>
          <w:rFonts w:asciiTheme="minorHAnsi" w:hAnsiTheme="minorHAnsi"/>
          <w:color w:val="000000" w:themeColor="text1"/>
        </w:rPr>
        <w:t>and</w:t>
      </w:r>
      <w:proofErr w:type="spellEnd"/>
      <w:r w:rsidRPr="00360AA4">
        <w:rPr>
          <w:rFonts w:asciiTheme="minorHAnsi" w:hAnsiTheme="minorHAnsi"/>
          <w:color w:val="000000" w:themeColor="text1"/>
        </w:rPr>
        <w:t xml:space="preserve"> Android </w:t>
      </w:r>
      <w:proofErr w:type="spellStart"/>
      <w:r w:rsidRPr="00360AA4">
        <w:rPr>
          <w:rFonts w:asciiTheme="minorHAnsi" w:hAnsiTheme="minorHAnsi"/>
          <w:color w:val="000000" w:themeColor="text1"/>
        </w:rPr>
        <w:t>APIs</w:t>
      </w:r>
      <w:proofErr w:type="spellEnd"/>
      <w:r w:rsidRPr="00360AA4">
        <w:rPr>
          <w:rFonts w:asciiTheme="minorHAnsi" w:hAnsiTheme="minorHAnsi"/>
          <w:color w:val="000000" w:themeColor="text1"/>
        </w:rPr>
        <w:t xml:space="preserve">, SharePoint en </w:t>
      </w:r>
      <w:proofErr w:type="spellStart"/>
      <w:r w:rsidRPr="00360AA4">
        <w:rPr>
          <w:rFonts w:asciiTheme="minorHAnsi" w:hAnsiTheme="minorHAnsi"/>
          <w:color w:val="000000" w:themeColor="text1"/>
        </w:rPr>
        <w:t>rendering</w:t>
      </w:r>
      <w:proofErr w:type="spellEnd"/>
      <w:r w:rsidRPr="00360AA4">
        <w:rPr>
          <w:rFonts w:asciiTheme="minorHAnsi" w:hAnsiTheme="minorHAnsi"/>
          <w:color w:val="000000" w:themeColor="text1"/>
        </w:rPr>
        <w:t xml:space="preserve"> </w:t>
      </w:r>
      <w:proofErr w:type="spellStart"/>
      <w:r w:rsidRPr="00360AA4">
        <w:rPr>
          <w:rFonts w:asciiTheme="minorHAnsi" w:hAnsiTheme="minorHAnsi"/>
          <w:color w:val="000000" w:themeColor="text1"/>
        </w:rPr>
        <w:t>extensions</w:t>
      </w:r>
      <w:proofErr w:type="spellEnd"/>
      <w:r w:rsidRPr="00360AA4">
        <w:rPr>
          <w:rFonts w:asciiTheme="minorHAnsi" w:hAnsiTheme="minorHAnsi"/>
          <w:color w:val="000000" w:themeColor="text1"/>
        </w:rPr>
        <w:t xml:space="preserve"> voor Microsoft SQL Server Reporting services. Het bedrijf is </w:t>
      </w:r>
      <w:proofErr w:type="spellStart"/>
      <w:r w:rsidRPr="00360AA4">
        <w:rPr>
          <w:rFonts w:asciiTheme="minorHAnsi" w:hAnsiTheme="minorHAnsi"/>
          <w:color w:val="000000" w:themeColor="text1"/>
        </w:rPr>
        <w:t>onstaan</w:t>
      </w:r>
      <w:proofErr w:type="spellEnd"/>
      <w:r w:rsidRPr="00360AA4">
        <w:rPr>
          <w:rFonts w:asciiTheme="minorHAnsi" w:hAnsiTheme="minorHAnsi"/>
          <w:color w:val="000000" w:themeColor="text1"/>
        </w:rPr>
        <w:t xml:space="preserve"> in 2002 door een groeiende behoefte aan formaat conversie software.</w:t>
      </w:r>
      <w:r w:rsidRPr="00360AA4">
        <w:rPr>
          <w:rStyle w:val="Voetnootmarkering"/>
          <w:rFonts w:asciiTheme="minorHAnsi" w:hAnsiTheme="minorHAnsi"/>
          <w:color w:val="000000" w:themeColor="text1"/>
        </w:rPr>
        <w:footnoteReference w:id="3"/>
      </w:r>
    </w:p>
    <w:p w14:paraId="7519935E" w14:textId="77777777" w:rsidR="00EC6BA5" w:rsidRPr="00360AA4" w:rsidRDefault="00EC6BA5" w:rsidP="00EC6BA5">
      <w:pPr>
        <w:rPr>
          <w:rFonts w:asciiTheme="minorHAnsi" w:hAnsiTheme="minorHAnsi"/>
        </w:rPr>
      </w:pPr>
    </w:p>
    <w:p w14:paraId="7137630C" w14:textId="77777777" w:rsidR="00EC6BA5" w:rsidRPr="00360AA4" w:rsidRDefault="00EC6BA5" w:rsidP="00EC6BA5">
      <w:pPr>
        <w:rPr>
          <w:rFonts w:asciiTheme="minorHAnsi" w:hAnsiTheme="minorHAnsi"/>
        </w:rPr>
      </w:pPr>
      <w:r w:rsidRPr="00360AA4">
        <w:rPr>
          <w:rFonts w:asciiTheme="minorHAnsi" w:hAnsiTheme="minorHAnsi"/>
        </w:rPr>
        <w:t>Belangrijkste onderscheidende functionaliteit van dit softwarepakket is dat er wiki pagina’s geëxporteerd worden naar pdf-documenten. Daarnaast is het ook mogelijk om items in een lijst binnen SharePoint om te zetten naar pdf.</w:t>
      </w:r>
    </w:p>
    <w:p w14:paraId="74DFC4C2" w14:textId="77777777" w:rsidR="00EC6BA5" w:rsidRPr="00360AA4" w:rsidRDefault="00EC6BA5" w:rsidP="00EC6BA5">
      <w:pPr>
        <w:rPr>
          <w:rFonts w:asciiTheme="minorHAnsi" w:hAnsiTheme="minorHAnsi"/>
        </w:rPr>
      </w:pPr>
    </w:p>
    <w:p w14:paraId="478C3AFD" w14:textId="77777777" w:rsidR="00EC6BA5" w:rsidRPr="00360AA4" w:rsidRDefault="00EC6BA5" w:rsidP="00EC6BA5">
      <w:pPr>
        <w:rPr>
          <w:rFonts w:asciiTheme="minorHAnsi" w:hAnsiTheme="minorHAnsi"/>
        </w:rPr>
      </w:pPr>
      <w:r w:rsidRPr="00360AA4">
        <w:rPr>
          <w:rFonts w:asciiTheme="minorHAnsi" w:hAnsiTheme="minorHAnsi"/>
        </w:rPr>
        <w:t>Van dit pakket is er goede support is van deze software extensie op deze manier is het mogelijk dat er problemen snel kunnen worden opgelost. Hiermee is de looptijd erg snel waardoor het efficiënter is in gebruik. Dit is geen vereiste dat nodig is voor de selectie van een software extensie.</w:t>
      </w:r>
    </w:p>
    <w:p w14:paraId="69BFE721" w14:textId="77777777" w:rsidR="00EC6BA5" w:rsidRPr="00360AA4" w:rsidRDefault="00EC6BA5" w:rsidP="00EC6BA5">
      <w:pPr>
        <w:rPr>
          <w:rFonts w:asciiTheme="minorHAnsi" w:hAnsiTheme="minorHAnsi"/>
        </w:rPr>
      </w:pPr>
    </w:p>
    <w:p w14:paraId="0212DA6C" w14:textId="77777777" w:rsidR="00EC6BA5" w:rsidRPr="00360AA4" w:rsidRDefault="00EC6BA5" w:rsidP="00EC6BA5">
      <w:pPr>
        <w:rPr>
          <w:rFonts w:asciiTheme="minorHAnsi" w:hAnsiTheme="minorHAnsi"/>
          <w:lang w:eastAsia="en-US"/>
        </w:rPr>
      </w:pPr>
      <w:r w:rsidRPr="00360AA4">
        <w:rPr>
          <w:rFonts w:asciiTheme="minorHAnsi" w:hAnsiTheme="minorHAnsi"/>
        </w:rPr>
        <w:t>Voor dit pakket is het ook niet mogelijk om de metadata mee t</w:t>
      </w:r>
      <w:r w:rsidRPr="00360AA4">
        <w:rPr>
          <w:rFonts w:asciiTheme="minorHAnsi" w:hAnsiTheme="minorHAnsi"/>
          <w:lang w:eastAsia="en-US"/>
        </w:rPr>
        <w:t xml:space="preserve">e nemen van documenten in de SharePoint omgeving. </w:t>
      </w:r>
      <w:r w:rsidRPr="00360AA4">
        <w:rPr>
          <w:rFonts w:asciiTheme="minorHAnsi" w:hAnsiTheme="minorHAnsi"/>
        </w:rPr>
        <w:t>Dit is een core functionaliteit dat erin zou moeten zitten.</w:t>
      </w:r>
    </w:p>
    <w:p w14:paraId="28521742" w14:textId="77777777" w:rsidR="00EC6BA5" w:rsidRPr="00360AA4" w:rsidRDefault="00EC6BA5" w:rsidP="00EC6BA5">
      <w:pPr>
        <w:rPr>
          <w:rFonts w:asciiTheme="minorHAnsi" w:hAnsiTheme="minorHAnsi"/>
          <w:lang w:eastAsia="en-US"/>
        </w:rPr>
      </w:pPr>
    </w:p>
    <w:p w14:paraId="70531764" w14:textId="77777777" w:rsidR="00EC6BA5" w:rsidRPr="00360AA4" w:rsidRDefault="00EC6BA5" w:rsidP="00EC6BA5">
      <w:pPr>
        <w:rPr>
          <w:rFonts w:asciiTheme="minorHAnsi" w:hAnsiTheme="minorHAnsi"/>
        </w:rPr>
      </w:pPr>
      <w:r w:rsidRPr="00360AA4">
        <w:rPr>
          <w:rFonts w:asciiTheme="minorHAnsi" w:hAnsiTheme="minorHAnsi"/>
        </w:rPr>
        <w:t xml:space="preserve">De software extensie van Aspose heeft vrij weinig functionaliteiten. Het scoort daardoor ook op de scorecard vrij laag met een 4,5. Nu zijn niet alle functies nodig voor het gebruik van een software extensie binnen de SharePoint omgeving. De core functionaliteiten die erin moeten zitten zijn het archiveren van documenten in Pdf/a-formaat met behoud van metadata. Daarnaast is het ook belangrijk dat documenten in verschillende bestandsformaten geconverteerd kan worden. </w:t>
      </w:r>
    </w:p>
    <w:p w14:paraId="3EB5550F" w14:textId="77777777" w:rsidR="00EC6BA5" w:rsidRPr="00360AA4" w:rsidRDefault="00EC6BA5" w:rsidP="00EC6BA5">
      <w:pPr>
        <w:rPr>
          <w:rFonts w:asciiTheme="minorHAnsi" w:hAnsiTheme="minorHAnsi"/>
        </w:rPr>
      </w:pPr>
    </w:p>
    <w:p w14:paraId="011C31F6" w14:textId="4D8CF27F" w:rsidR="006F71B8" w:rsidRPr="00360AA4" w:rsidRDefault="00EC6BA5" w:rsidP="00EC6BA5">
      <w:pPr>
        <w:rPr>
          <w:rFonts w:asciiTheme="minorHAnsi" w:hAnsiTheme="minorHAnsi"/>
          <w:b/>
        </w:rPr>
      </w:pPr>
      <w:r w:rsidRPr="00360AA4">
        <w:rPr>
          <w:rFonts w:asciiTheme="minorHAnsi" w:hAnsiTheme="minorHAnsi"/>
        </w:rPr>
        <w:t>De prijs is opgebouwd aan de hand van de serveropzet van de gemeente Amsterdam, rve Ruimte en Duurzaamheid en Projectmanagementbureau. Prijs voor het pakket is ongeveer 8400 dollar voor een server farm met onbeperkte locaties.</w:t>
      </w:r>
    </w:p>
    <w:p w14:paraId="697559F5" w14:textId="77777777" w:rsidR="00EC6BA5" w:rsidRPr="00360AA4" w:rsidRDefault="00EC6BA5" w:rsidP="00EC6BA5">
      <w:pPr>
        <w:jc w:val="right"/>
        <w:rPr>
          <w:rFonts w:asciiTheme="minorHAnsi" w:hAnsiTheme="minorHAnsi"/>
          <w:b/>
        </w:rPr>
      </w:pPr>
    </w:p>
    <w:p w14:paraId="7B17EE76" w14:textId="30E8AE59" w:rsidR="001D56D7" w:rsidRPr="00360AA4" w:rsidRDefault="006F71B8" w:rsidP="00EC6BA5">
      <w:pPr>
        <w:jc w:val="right"/>
        <w:rPr>
          <w:rFonts w:asciiTheme="minorHAnsi" w:hAnsiTheme="minorHAnsi"/>
          <w:b/>
        </w:rPr>
      </w:pPr>
      <w:r w:rsidRPr="00360AA4">
        <w:rPr>
          <w:rFonts w:asciiTheme="minorHAnsi" w:hAnsiTheme="minorHAnsi"/>
          <w:b/>
        </w:rPr>
        <w:t>Resultaat: 5,6</w:t>
      </w:r>
    </w:p>
    <w:p w14:paraId="7D8EB812" w14:textId="77777777" w:rsidR="00AB1CED" w:rsidRDefault="00AB1CED" w:rsidP="00095A43"/>
    <w:p w14:paraId="57CB0411" w14:textId="77777777" w:rsidR="00E65F9C" w:rsidRDefault="00E65F9C" w:rsidP="00095A43"/>
    <w:p w14:paraId="1D43A53F" w14:textId="77777777" w:rsidR="00DB4DCF" w:rsidRDefault="00DB4DCF" w:rsidP="00412C9C">
      <w:pPr>
        <w:pStyle w:val="Kop1"/>
        <w:jc w:val="center"/>
        <w:sectPr w:rsidR="00DB4DCF" w:rsidSect="00511591">
          <w:pgSz w:w="11900" w:h="16840"/>
          <w:pgMar w:top="1418" w:right="1418" w:bottom="1418" w:left="1418" w:header="703" w:footer="709" w:gutter="0"/>
          <w:cols w:space="708"/>
          <w:titlePg/>
          <w:docGrid w:linePitch="360"/>
        </w:sectPr>
      </w:pPr>
    </w:p>
    <w:p w14:paraId="32E7E579" w14:textId="5BC4538D" w:rsidR="00962F93" w:rsidRPr="00211E13" w:rsidRDefault="0054782D" w:rsidP="00CC0017">
      <w:pPr>
        <w:pStyle w:val="Kop1"/>
        <w:rPr>
          <w:b/>
        </w:rPr>
      </w:pPr>
      <w:bookmarkStart w:id="35" w:name="_Toc469851059"/>
      <w:bookmarkStart w:id="36" w:name="_GoBack"/>
      <w:bookmarkEnd w:id="36"/>
      <w:r w:rsidRPr="00211E13">
        <w:rPr>
          <w:b/>
        </w:rPr>
        <w:lastRenderedPageBreak/>
        <w:t>6</w:t>
      </w:r>
      <w:r w:rsidR="009D0429" w:rsidRPr="00211E13">
        <w:rPr>
          <w:b/>
        </w:rPr>
        <w:t xml:space="preserve">. Conclusie </w:t>
      </w:r>
      <w:r w:rsidR="00FB2101" w:rsidRPr="00211E13">
        <w:rPr>
          <w:b/>
        </w:rPr>
        <w:t>&amp; Aanbevelingen</w:t>
      </w:r>
      <w:bookmarkEnd w:id="35"/>
    </w:p>
    <w:p w14:paraId="267ED2EC" w14:textId="7A582EB6" w:rsidR="00CC0017" w:rsidRPr="00360AA4" w:rsidRDefault="00CC0017" w:rsidP="00CC0017">
      <w:pPr>
        <w:rPr>
          <w:rFonts w:asciiTheme="minorHAnsi" w:hAnsiTheme="minorHAnsi"/>
          <w:i/>
          <w:color w:val="000000" w:themeColor="text1"/>
        </w:rPr>
      </w:pPr>
      <w:r w:rsidRPr="00360AA4">
        <w:rPr>
          <w:rFonts w:asciiTheme="minorHAnsi" w:hAnsiTheme="minorHAnsi"/>
          <w:color w:val="000000" w:themeColor="text1"/>
        </w:rPr>
        <w:t xml:space="preserve">Er zijn niet veel software extensie pakketten op de markt die documenten binnen de SharePoint omgeving om kunnen zetten in een ander bestandsformaat. Hierdoor is het aanbod vrij beperkt. De hoofdonderzoeksvraag voor deze stageopdracht was: </w:t>
      </w:r>
      <w:r w:rsidRPr="00360AA4">
        <w:rPr>
          <w:rFonts w:asciiTheme="minorHAnsi" w:hAnsiTheme="minorHAnsi"/>
          <w:iCs/>
          <w:color w:val="000000" w:themeColor="text1"/>
        </w:rPr>
        <w:t>“Welke softwareoplossingen zijn er, om documenten binnen SharePoint om te zetten naar Pdf/a-formaat”</w:t>
      </w:r>
      <w:r w:rsidR="00360AA4" w:rsidRPr="00360AA4">
        <w:rPr>
          <w:rFonts w:asciiTheme="minorHAnsi" w:hAnsiTheme="minorHAnsi"/>
          <w:iCs/>
          <w:color w:val="000000" w:themeColor="text1"/>
        </w:rPr>
        <w:t>.</w:t>
      </w:r>
      <w:r w:rsidRPr="00360AA4">
        <w:rPr>
          <w:rFonts w:asciiTheme="minorHAnsi" w:hAnsiTheme="minorHAnsi"/>
          <w:iCs/>
          <w:color w:val="000000" w:themeColor="text1"/>
        </w:rPr>
        <w:t xml:space="preserve"> Op basis van de onderzoeksresultaten is de huidige situatie rondom de afdeling informatiebeheer bij de rve Ruimte en Duurzaamheid in kaart gebracht. </w:t>
      </w:r>
      <w:r w:rsidRPr="00360AA4">
        <w:rPr>
          <w:rFonts w:asciiTheme="minorHAnsi" w:hAnsiTheme="minorHAnsi"/>
          <w:color w:val="000000" w:themeColor="text1"/>
        </w:rPr>
        <w:t>Uit onderzoek is gebleken dat: R&amp;D een behoefte heeft aan een oplossing waarbij je documenten eenvoudig en snel om kunt zetten naar een bestandsformaat.</w:t>
      </w:r>
    </w:p>
    <w:p w14:paraId="6A6E706A" w14:textId="77777777" w:rsidR="00CC0017" w:rsidRPr="00360AA4" w:rsidRDefault="00CC0017" w:rsidP="00CC0017">
      <w:pPr>
        <w:rPr>
          <w:rFonts w:asciiTheme="minorHAnsi" w:hAnsiTheme="minorHAnsi"/>
          <w:color w:val="000000" w:themeColor="text1"/>
        </w:rPr>
      </w:pPr>
    </w:p>
    <w:p w14:paraId="29DB73B1" w14:textId="77777777" w:rsidR="00CC0017" w:rsidRPr="00360AA4" w:rsidRDefault="00CC0017" w:rsidP="00CC0017">
      <w:pPr>
        <w:rPr>
          <w:rFonts w:asciiTheme="minorHAnsi" w:hAnsiTheme="minorHAnsi"/>
          <w:color w:val="000000" w:themeColor="text1"/>
        </w:rPr>
      </w:pPr>
      <w:r w:rsidRPr="00360AA4">
        <w:rPr>
          <w:rFonts w:asciiTheme="minorHAnsi" w:hAnsiTheme="minorHAnsi"/>
          <w:color w:val="000000" w:themeColor="text1"/>
        </w:rPr>
        <w:t xml:space="preserve">Het grootste probleem is dat eindgebruikers binnen de rve R&amp;D vaak veel tijd kwijt zijn voor de converteren van bestanden. Ook worden er fouten gemaakt bij het invullen van de metadata van documenten. Het gevolg is dat documenten heel lastig terug te vinden zijn binnen de SharePoint omgeving. </w:t>
      </w:r>
    </w:p>
    <w:p w14:paraId="62F21754" w14:textId="77777777" w:rsidR="00CC0017" w:rsidRPr="00360AA4" w:rsidRDefault="00CC0017" w:rsidP="00CC0017">
      <w:pPr>
        <w:rPr>
          <w:rFonts w:asciiTheme="minorHAnsi" w:hAnsiTheme="minorHAnsi"/>
          <w:color w:val="000000" w:themeColor="text1"/>
        </w:rPr>
      </w:pPr>
    </w:p>
    <w:p w14:paraId="7C75DD09" w14:textId="77777777" w:rsidR="00CC0017" w:rsidRPr="00360AA4" w:rsidRDefault="00CC0017" w:rsidP="00CC0017">
      <w:pPr>
        <w:rPr>
          <w:rFonts w:asciiTheme="minorHAnsi" w:hAnsiTheme="minorHAnsi"/>
          <w:color w:val="000000" w:themeColor="text1"/>
        </w:rPr>
      </w:pPr>
      <w:r w:rsidRPr="00360AA4">
        <w:rPr>
          <w:rFonts w:asciiTheme="minorHAnsi" w:hAnsiTheme="minorHAnsi"/>
          <w:color w:val="000000" w:themeColor="text1"/>
        </w:rPr>
        <w:t xml:space="preserve">In dit onderzoek is er gekeken naar diverse software extensie pakketten. In hoofdstuk 4 Resultaten is er een benchmark te zien van de pakketten. Dit is een totaaloverzicht met de algemene kenmerken maar ook de functionaliteiten. Tijdens de gesprekken met verschillende medewerkers binnen de cluster Ruimte en Economie is er gebleken dat een software extensie niet hoeft te beschikken over vele functionaliteiten. </w:t>
      </w:r>
    </w:p>
    <w:p w14:paraId="50AD9535" w14:textId="77777777" w:rsidR="00CC0017" w:rsidRPr="00360AA4" w:rsidRDefault="00CC0017" w:rsidP="00CC0017">
      <w:pPr>
        <w:rPr>
          <w:rFonts w:asciiTheme="minorHAnsi" w:hAnsiTheme="minorHAnsi"/>
          <w:color w:val="000000" w:themeColor="text1"/>
        </w:rPr>
      </w:pPr>
    </w:p>
    <w:p w14:paraId="2E4204AC" w14:textId="77777777" w:rsidR="00CC0017" w:rsidRPr="00360AA4" w:rsidRDefault="00CC0017" w:rsidP="00CC0017">
      <w:pPr>
        <w:rPr>
          <w:rFonts w:asciiTheme="minorHAnsi" w:hAnsiTheme="minorHAnsi"/>
          <w:color w:val="000000" w:themeColor="text1"/>
        </w:rPr>
      </w:pPr>
      <w:r w:rsidRPr="00360AA4">
        <w:rPr>
          <w:rFonts w:asciiTheme="minorHAnsi" w:hAnsiTheme="minorHAnsi"/>
          <w:color w:val="000000" w:themeColor="text1"/>
        </w:rPr>
        <w:t xml:space="preserve">De belangrijkste functionaliteiten voor een software extensie zijn: </w:t>
      </w:r>
    </w:p>
    <w:p w14:paraId="35B9FBF9" w14:textId="77777777" w:rsidR="00CC0017" w:rsidRPr="00360AA4" w:rsidRDefault="00CC0017" w:rsidP="00CC0017">
      <w:pPr>
        <w:pStyle w:val="Lijstalinea"/>
        <w:numPr>
          <w:ilvl w:val="0"/>
          <w:numId w:val="17"/>
        </w:numPr>
        <w:rPr>
          <w:rFonts w:cs="Times New Roman"/>
          <w:color w:val="000000" w:themeColor="text1"/>
        </w:rPr>
      </w:pPr>
      <w:r w:rsidRPr="00360AA4">
        <w:rPr>
          <w:rFonts w:cs="Times New Roman"/>
          <w:color w:val="000000" w:themeColor="text1"/>
        </w:rPr>
        <w:t>Documenten converteren naar een andere bestandsformaat</w:t>
      </w:r>
    </w:p>
    <w:p w14:paraId="3B044FDB" w14:textId="77777777" w:rsidR="00CC0017" w:rsidRPr="00360AA4" w:rsidRDefault="00CC0017" w:rsidP="00CC0017">
      <w:pPr>
        <w:pStyle w:val="Lijstalinea"/>
        <w:numPr>
          <w:ilvl w:val="0"/>
          <w:numId w:val="17"/>
        </w:numPr>
        <w:rPr>
          <w:rFonts w:cs="Times New Roman"/>
          <w:color w:val="000000" w:themeColor="text1"/>
        </w:rPr>
      </w:pPr>
      <w:r w:rsidRPr="00360AA4">
        <w:rPr>
          <w:rFonts w:cs="Times New Roman"/>
          <w:color w:val="000000" w:themeColor="text1"/>
        </w:rPr>
        <w:t>Metadata meenemen bij het converteren van documenten</w:t>
      </w:r>
    </w:p>
    <w:p w14:paraId="2F785A94" w14:textId="77777777" w:rsidR="00CC0017" w:rsidRPr="00360AA4" w:rsidRDefault="00CC0017" w:rsidP="00CC0017">
      <w:pPr>
        <w:pStyle w:val="Lijstalinea"/>
        <w:numPr>
          <w:ilvl w:val="0"/>
          <w:numId w:val="17"/>
        </w:numPr>
        <w:rPr>
          <w:rFonts w:cs="Times New Roman"/>
          <w:color w:val="000000" w:themeColor="text1"/>
        </w:rPr>
      </w:pPr>
      <w:r w:rsidRPr="00360AA4">
        <w:rPr>
          <w:rFonts w:cs="Times New Roman"/>
          <w:color w:val="000000" w:themeColor="text1"/>
        </w:rPr>
        <w:t>Meerdere documenten samenvoegen tot een pdf-bestand</w:t>
      </w:r>
    </w:p>
    <w:p w14:paraId="3737A753" w14:textId="77777777" w:rsidR="00CC0017" w:rsidRPr="00360AA4" w:rsidRDefault="00CC0017" w:rsidP="00CC0017">
      <w:pPr>
        <w:rPr>
          <w:rFonts w:asciiTheme="minorHAnsi" w:hAnsiTheme="minorHAnsi"/>
          <w:color w:val="000000" w:themeColor="text1"/>
        </w:rPr>
      </w:pPr>
    </w:p>
    <w:p w14:paraId="3D92C4FB" w14:textId="77777777" w:rsidR="003A074E" w:rsidRPr="00360AA4" w:rsidRDefault="00CC0017" w:rsidP="00CC0017">
      <w:pPr>
        <w:rPr>
          <w:rFonts w:asciiTheme="minorHAnsi" w:hAnsiTheme="minorHAnsi"/>
          <w:color w:val="000000" w:themeColor="text1"/>
        </w:rPr>
        <w:sectPr w:rsidR="003A074E" w:rsidRPr="00360AA4" w:rsidSect="00511591">
          <w:pgSz w:w="11900" w:h="16840"/>
          <w:pgMar w:top="1418" w:right="1418" w:bottom="1418" w:left="1418" w:header="703" w:footer="709" w:gutter="0"/>
          <w:cols w:space="708"/>
          <w:titlePg/>
          <w:docGrid w:linePitch="360"/>
        </w:sectPr>
      </w:pPr>
      <w:r w:rsidRPr="00360AA4">
        <w:rPr>
          <w:rFonts w:asciiTheme="minorHAnsi" w:hAnsiTheme="minorHAnsi"/>
          <w:color w:val="000000" w:themeColor="text1"/>
        </w:rPr>
        <w:t>Uit de hierboven genoemde functionaliteiten is het van belang om te gaan kijken welke softwarepakket het beste aansluit voor de rve R&amp;D. Dit wordt beschreven in de volgende hoofdstuk.</w:t>
      </w:r>
    </w:p>
    <w:p w14:paraId="30464C7D" w14:textId="4AF64C1D" w:rsidR="00D4522C" w:rsidRDefault="00D4522C" w:rsidP="00D4522C">
      <w:pPr>
        <w:pStyle w:val="Kop1"/>
      </w:pPr>
      <w:bookmarkStart w:id="37" w:name="_Toc469851060"/>
      <w:r>
        <w:lastRenderedPageBreak/>
        <w:t>7. Advies</w:t>
      </w:r>
      <w:bookmarkEnd w:id="37"/>
    </w:p>
    <w:p w14:paraId="13F11CA6" w14:textId="11D3C64E" w:rsidR="00D4522C" w:rsidRPr="00360AA4" w:rsidRDefault="008352AC" w:rsidP="00D4522C">
      <w:pPr>
        <w:rPr>
          <w:rFonts w:asciiTheme="minorHAnsi" w:hAnsiTheme="minorHAnsi"/>
          <w:color w:val="000000" w:themeColor="text1"/>
        </w:rPr>
      </w:pPr>
      <w:r w:rsidRPr="00360AA4">
        <w:rPr>
          <w:rFonts w:asciiTheme="minorHAnsi" w:hAnsiTheme="minorHAnsi"/>
          <w:color w:val="000000" w:themeColor="text1"/>
        </w:rPr>
        <w:t>Het advies is om het s</w:t>
      </w:r>
      <w:r w:rsidR="00D4522C" w:rsidRPr="00360AA4">
        <w:rPr>
          <w:rFonts w:asciiTheme="minorHAnsi" w:hAnsiTheme="minorHAnsi"/>
          <w:color w:val="000000" w:themeColor="text1"/>
        </w:rPr>
        <w:t xml:space="preserve">oftware extensie pakket van Muhimbi te implementeren. </w:t>
      </w:r>
      <w:r w:rsidRPr="00360AA4">
        <w:rPr>
          <w:rFonts w:asciiTheme="minorHAnsi" w:hAnsiTheme="minorHAnsi"/>
          <w:color w:val="000000" w:themeColor="text1"/>
        </w:rPr>
        <w:t>Alle benodigde functionaliteiten worden aangeboden in het pakket van Muhimbi</w:t>
      </w:r>
      <w:r w:rsidR="00D4522C" w:rsidRPr="00360AA4">
        <w:rPr>
          <w:rFonts w:asciiTheme="minorHAnsi" w:hAnsiTheme="minorHAnsi"/>
          <w:color w:val="000000" w:themeColor="text1"/>
        </w:rPr>
        <w:t xml:space="preserve">. </w:t>
      </w:r>
      <w:r w:rsidRPr="00360AA4">
        <w:rPr>
          <w:rFonts w:asciiTheme="minorHAnsi" w:hAnsiTheme="minorHAnsi"/>
          <w:color w:val="000000" w:themeColor="text1"/>
        </w:rPr>
        <w:t xml:space="preserve">De core functionaliteit is dat </w:t>
      </w:r>
      <w:r w:rsidR="00D4522C" w:rsidRPr="00360AA4">
        <w:rPr>
          <w:rFonts w:asciiTheme="minorHAnsi" w:hAnsiTheme="minorHAnsi"/>
          <w:color w:val="000000" w:themeColor="text1"/>
        </w:rPr>
        <w:t>documenten direct gearchiveerd</w:t>
      </w:r>
      <w:r w:rsidRPr="00360AA4">
        <w:rPr>
          <w:rFonts w:asciiTheme="minorHAnsi" w:hAnsiTheme="minorHAnsi"/>
          <w:color w:val="000000" w:themeColor="text1"/>
        </w:rPr>
        <w:t xml:space="preserve"> kunnen</w:t>
      </w:r>
      <w:r w:rsidR="00D4522C" w:rsidRPr="00360AA4">
        <w:rPr>
          <w:rFonts w:asciiTheme="minorHAnsi" w:hAnsiTheme="minorHAnsi"/>
          <w:color w:val="000000" w:themeColor="text1"/>
        </w:rPr>
        <w:t xml:space="preserve"> worden in </w:t>
      </w:r>
      <w:r w:rsidRPr="00360AA4">
        <w:rPr>
          <w:rFonts w:asciiTheme="minorHAnsi" w:hAnsiTheme="minorHAnsi"/>
          <w:color w:val="000000" w:themeColor="text1"/>
        </w:rPr>
        <w:t>pdf/a</w:t>
      </w:r>
      <w:r w:rsidR="00D4522C" w:rsidRPr="00360AA4">
        <w:rPr>
          <w:rFonts w:asciiTheme="minorHAnsi" w:hAnsiTheme="minorHAnsi"/>
          <w:color w:val="000000" w:themeColor="text1"/>
        </w:rPr>
        <w:t xml:space="preserve"> formaat met de bijhorende metadata van het originele bestand. </w:t>
      </w:r>
    </w:p>
    <w:p w14:paraId="23E4B97D" w14:textId="77777777" w:rsidR="00D4522C" w:rsidRPr="00360AA4" w:rsidRDefault="00D4522C" w:rsidP="00D4522C">
      <w:pPr>
        <w:rPr>
          <w:rFonts w:asciiTheme="minorHAnsi" w:hAnsiTheme="minorHAnsi"/>
          <w:color w:val="000000" w:themeColor="text1"/>
        </w:rPr>
      </w:pPr>
    </w:p>
    <w:p w14:paraId="18ACB832" w14:textId="77777777" w:rsidR="00D4522C" w:rsidRPr="00360AA4" w:rsidRDefault="00D4522C" w:rsidP="00D4522C">
      <w:pPr>
        <w:rPr>
          <w:rFonts w:asciiTheme="minorHAnsi" w:hAnsiTheme="minorHAnsi"/>
          <w:color w:val="000000" w:themeColor="text1"/>
        </w:rPr>
      </w:pPr>
      <w:r w:rsidRPr="00360AA4">
        <w:rPr>
          <w:rFonts w:asciiTheme="minorHAnsi" w:hAnsiTheme="minorHAnsi"/>
          <w:color w:val="000000" w:themeColor="text1"/>
        </w:rPr>
        <w:t xml:space="preserve">Een aandachtspunt om mee te nemen voor de implementatie in de SharePoint omgeving is de versie. De huidige SharePoint omgevingsversie is 2010, deze zit in de “end of life </w:t>
      </w:r>
      <w:proofErr w:type="spellStart"/>
      <w:r w:rsidRPr="00360AA4">
        <w:rPr>
          <w:rFonts w:asciiTheme="minorHAnsi" w:hAnsiTheme="minorHAnsi"/>
          <w:color w:val="000000" w:themeColor="text1"/>
        </w:rPr>
        <w:t>cycle</w:t>
      </w:r>
      <w:proofErr w:type="spellEnd"/>
      <w:r w:rsidRPr="00360AA4">
        <w:rPr>
          <w:rFonts w:asciiTheme="minorHAnsi" w:hAnsiTheme="minorHAnsi"/>
          <w:color w:val="000000" w:themeColor="text1"/>
        </w:rPr>
        <w:t xml:space="preserve">”. Dit houdt in dat de omgeving niet lang meer zal worden ondersteund door Microsoft. </w:t>
      </w:r>
    </w:p>
    <w:p w14:paraId="35230A17" w14:textId="77777777" w:rsidR="00D4522C" w:rsidRPr="00360AA4" w:rsidRDefault="00D4522C" w:rsidP="00D4522C">
      <w:pPr>
        <w:rPr>
          <w:rFonts w:asciiTheme="minorHAnsi" w:hAnsiTheme="minorHAnsi"/>
          <w:color w:val="000000" w:themeColor="text1"/>
        </w:rPr>
      </w:pPr>
    </w:p>
    <w:p w14:paraId="1C46E97A" w14:textId="1B6438AA" w:rsidR="00D4522C" w:rsidRPr="00360AA4" w:rsidRDefault="00D4522C" w:rsidP="00D4522C">
      <w:pPr>
        <w:rPr>
          <w:rFonts w:asciiTheme="minorHAnsi" w:hAnsiTheme="minorHAnsi"/>
          <w:color w:val="000000" w:themeColor="text1"/>
        </w:rPr>
      </w:pPr>
      <w:r w:rsidRPr="00360AA4">
        <w:rPr>
          <w:rFonts w:asciiTheme="minorHAnsi" w:hAnsiTheme="minorHAnsi"/>
          <w:color w:val="000000" w:themeColor="text1"/>
        </w:rPr>
        <w:t>Het schrijven van een communicatiestuk is erg belangrijk voor de medewerkers van de rve Ruimte en Duurzaamheid. Zo zijn ze op de hoogte dat er een nieuw stukje software beschikbaar is in de SharePoint omgeving. De com</w:t>
      </w:r>
      <w:r w:rsidR="00E079A9" w:rsidRPr="00360AA4">
        <w:rPr>
          <w:rFonts w:asciiTheme="minorHAnsi" w:hAnsiTheme="minorHAnsi"/>
          <w:color w:val="000000" w:themeColor="text1"/>
        </w:rPr>
        <w:t>municatiestuk kan via de mail en</w:t>
      </w:r>
      <w:r w:rsidRPr="00360AA4">
        <w:rPr>
          <w:rFonts w:asciiTheme="minorHAnsi" w:hAnsiTheme="minorHAnsi"/>
          <w:color w:val="000000" w:themeColor="text1"/>
        </w:rPr>
        <w:t xml:space="preserve"> intranet worden verstuurd. Het is verstandig om er aandacht aan te besteden</w:t>
      </w:r>
      <w:r w:rsidR="001A3EE9" w:rsidRPr="00360AA4">
        <w:rPr>
          <w:rFonts w:asciiTheme="minorHAnsi" w:hAnsiTheme="minorHAnsi"/>
          <w:color w:val="000000" w:themeColor="text1"/>
        </w:rPr>
        <w:t xml:space="preserve"> tijdens de teamoverleggen.</w:t>
      </w:r>
      <w:r w:rsidRPr="00360AA4">
        <w:rPr>
          <w:rFonts w:asciiTheme="minorHAnsi" w:hAnsiTheme="minorHAnsi"/>
          <w:color w:val="000000" w:themeColor="text1"/>
        </w:rPr>
        <w:t xml:space="preserve"> </w:t>
      </w:r>
    </w:p>
    <w:p w14:paraId="6777ADFB" w14:textId="77777777" w:rsidR="00D4522C" w:rsidRPr="00360AA4" w:rsidRDefault="00D4522C" w:rsidP="00D4522C">
      <w:pPr>
        <w:rPr>
          <w:rFonts w:asciiTheme="minorHAnsi" w:hAnsiTheme="minorHAnsi"/>
          <w:color w:val="000000" w:themeColor="text1"/>
        </w:rPr>
      </w:pPr>
    </w:p>
    <w:p w14:paraId="755A6D04" w14:textId="77777777" w:rsidR="00D4522C" w:rsidRPr="00360AA4" w:rsidRDefault="00D4522C" w:rsidP="00D4522C">
      <w:pPr>
        <w:rPr>
          <w:rFonts w:asciiTheme="minorHAnsi" w:hAnsiTheme="minorHAnsi"/>
          <w:color w:val="000000" w:themeColor="text1"/>
        </w:rPr>
      </w:pPr>
      <w:r w:rsidRPr="00360AA4">
        <w:rPr>
          <w:rFonts w:asciiTheme="minorHAnsi" w:hAnsiTheme="minorHAnsi"/>
          <w:color w:val="000000" w:themeColor="text1"/>
        </w:rPr>
        <w:t>De commitment van het management speelt een grote rol. Als de managers/leidinggevende de software extensie tool tijdens een werkoverleg promoot dan is de kans vele malen groter dat het onder de aandacht van meer mensen komt.</w:t>
      </w:r>
    </w:p>
    <w:p w14:paraId="291535CE" w14:textId="77777777" w:rsidR="00D4522C" w:rsidRPr="00360AA4" w:rsidRDefault="00D4522C" w:rsidP="00D4522C">
      <w:pPr>
        <w:rPr>
          <w:rFonts w:asciiTheme="minorHAnsi" w:hAnsiTheme="minorHAnsi"/>
          <w:color w:val="000000" w:themeColor="text1"/>
        </w:rPr>
      </w:pPr>
    </w:p>
    <w:p w14:paraId="2DBDE359" w14:textId="77777777" w:rsidR="00D4522C" w:rsidRPr="00360AA4" w:rsidRDefault="00D4522C" w:rsidP="00D4522C">
      <w:pPr>
        <w:rPr>
          <w:rFonts w:asciiTheme="minorHAnsi" w:hAnsiTheme="minorHAnsi"/>
          <w:color w:val="000000" w:themeColor="text1"/>
        </w:rPr>
      </w:pPr>
      <w:r w:rsidRPr="00360AA4">
        <w:rPr>
          <w:rFonts w:asciiTheme="minorHAnsi" w:hAnsiTheme="minorHAnsi"/>
          <w:color w:val="000000" w:themeColor="text1"/>
        </w:rPr>
        <w:t xml:space="preserve">Tot slot is het verstandig om rekening te houden met de migratie van verschillende rve’s naar een centrale punt. </w:t>
      </w:r>
    </w:p>
    <w:p w14:paraId="68C79A0E" w14:textId="77777777" w:rsidR="00D4522C" w:rsidRDefault="00D4522C" w:rsidP="00D4522C">
      <w:pPr>
        <w:rPr>
          <w:color w:val="000000" w:themeColor="text1"/>
        </w:rPr>
      </w:pPr>
    </w:p>
    <w:p w14:paraId="25E5E5D8" w14:textId="6E8348F5" w:rsidR="00AD652C" w:rsidRPr="00B139E8" w:rsidRDefault="00AD652C" w:rsidP="00CC0017">
      <w:pPr>
        <w:rPr>
          <w:color w:val="000000" w:themeColor="text1"/>
        </w:rPr>
        <w:sectPr w:rsidR="00AD652C" w:rsidRPr="00B139E8" w:rsidSect="00511591">
          <w:pgSz w:w="11900" w:h="16840"/>
          <w:pgMar w:top="1418" w:right="1418" w:bottom="1418" w:left="1418" w:header="703" w:footer="709" w:gutter="0"/>
          <w:cols w:space="708"/>
          <w:titlePg/>
          <w:docGrid w:linePitch="360"/>
        </w:sectPr>
      </w:pPr>
    </w:p>
    <w:bookmarkStart w:id="38" w:name="_Toc469851061" w:displacedByCustomXml="next"/>
    <w:sdt>
      <w:sdtPr>
        <w:rPr>
          <w:rFonts w:asciiTheme="minorHAnsi" w:eastAsiaTheme="minorHAnsi" w:hAnsiTheme="minorHAnsi" w:cstheme="minorBidi"/>
          <w:b/>
          <w:color w:val="auto"/>
          <w:sz w:val="24"/>
          <w:szCs w:val="24"/>
          <w:lang w:eastAsia="nl-NL"/>
        </w:rPr>
        <w:id w:val="1259712021"/>
        <w:docPartObj>
          <w:docPartGallery w:val="Bibliographies"/>
          <w:docPartUnique/>
        </w:docPartObj>
      </w:sdtPr>
      <w:sdtEndPr>
        <w:rPr>
          <w:rFonts w:cs="Times New Roman"/>
          <w:b w:val="0"/>
        </w:rPr>
      </w:sdtEndPr>
      <w:sdtContent>
        <w:p w14:paraId="514910C1" w14:textId="5ABBA434" w:rsidR="009F6546" w:rsidRPr="00F76A3E" w:rsidRDefault="009F6546">
          <w:pPr>
            <w:pStyle w:val="Kop1"/>
            <w:rPr>
              <w:b/>
              <w:lang w:val="en-US"/>
            </w:rPr>
          </w:pPr>
          <w:proofErr w:type="spellStart"/>
          <w:r w:rsidRPr="00F76A3E">
            <w:rPr>
              <w:b/>
              <w:lang w:val="en-US"/>
            </w:rPr>
            <w:t>Bibliografie</w:t>
          </w:r>
          <w:bookmarkEnd w:id="38"/>
          <w:proofErr w:type="spellEnd"/>
        </w:p>
        <w:p w14:paraId="7B149A25" w14:textId="77777777" w:rsidR="00215D65" w:rsidRPr="00360AA4" w:rsidRDefault="00215D65" w:rsidP="00215D65">
          <w:pPr>
            <w:rPr>
              <w:rFonts w:asciiTheme="minorHAnsi" w:hAnsiTheme="minorHAnsi"/>
              <w:lang w:val="en-US"/>
            </w:rPr>
          </w:pPr>
        </w:p>
        <w:sdt>
          <w:sdtPr>
            <w:rPr>
              <w:rFonts w:cs="Times New Roman"/>
              <w:lang w:eastAsia="nl-NL"/>
            </w:rPr>
            <w:id w:val="111145805"/>
            <w:bibliography/>
          </w:sdtPr>
          <w:sdtContent>
            <w:p w14:paraId="74B5D1C5" w14:textId="77777777" w:rsidR="00746018" w:rsidRPr="00360AA4" w:rsidRDefault="009F6546" w:rsidP="00746018">
              <w:pPr>
                <w:pStyle w:val="Bibliografie"/>
                <w:ind w:left="720" w:hanging="720"/>
                <w:rPr>
                  <w:noProof/>
                </w:rPr>
              </w:pPr>
              <w:r w:rsidRPr="00360AA4">
                <w:fldChar w:fldCharType="begin"/>
              </w:r>
              <w:r w:rsidRPr="00360AA4">
                <w:rPr>
                  <w:lang w:val="en-US"/>
                </w:rPr>
                <w:instrText>BIBLIOGRAPHY</w:instrText>
              </w:r>
              <w:r w:rsidRPr="00360AA4">
                <w:fldChar w:fldCharType="separate"/>
              </w:r>
              <w:r w:rsidR="00746018" w:rsidRPr="00360AA4">
                <w:rPr>
                  <w:noProof/>
                  <w:lang w:val="en-US"/>
                </w:rPr>
                <w:t xml:space="preserve">Aspose. (z.d.). </w:t>
              </w:r>
              <w:r w:rsidR="00746018" w:rsidRPr="00360AA4">
                <w:rPr>
                  <w:i/>
                  <w:iCs/>
                  <w:noProof/>
                  <w:lang w:val="en-US"/>
                </w:rPr>
                <w:t>SharePoint</w:t>
              </w:r>
              <w:r w:rsidR="00746018" w:rsidRPr="00360AA4">
                <w:rPr>
                  <w:noProof/>
                  <w:lang w:val="en-US"/>
                </w:rPr>
                <w:t xml:space="preserve">. </w:t>
              </w:r>
              <w:r w:rsidR="00746018" w:rsidRPr="00360AA4">
                <w:rPr>
                  <w:noProof/>
                </w:rPr>
                <w:t>Opgeroepen op Oktober 14, 2016, van Aspose: http://www.aspose.com/products/pdf/sharepoint</w:t>
              </w:r>
            </w:p>
            <w:p w14:paraId="7E3D6ECB" w14:textId="77777777" w:rsidR="00746018" w:rsidRPr="00360AA4" w:rsidRDefault="00746018" w:rsidP="00746018">
              <w:pPr>
                <w:pStyle w:val="Bibliografie"/>
                <w:ind w:left="720" w:hanging="720"/>
                <w:rPr>
                  <w:noProof/>
                </w:rPr>
              </w:pPr>
              <w:r w:rsidRPr="00360AA4">
                <w:rPr>
                  <w:noProof/>
                </w:rPr>
                <w:t>Boostsolution. (z.d.). Opgeroepen op Oktober 13, 2016, van Boostsolution: http://www.boostsolutions.com/sharepoint-pdf-converter.html</w:t>
              </w:r>
            </w:p>
            <w:p w14:paraId="15D0683F" w14:textId="77777777" w:rsidR="00746018" w:rsidRPr="00360AA4" w:rsidRDefault="00746018" w:rsidP="00746018">
              <w:pPr>
                <w:pStyle w:val="Bibliografie"/>
                <w:ind w:left="720" w:hanging="720"/>
                <w:rPr>
                  <w:noProof/>
                </w:rPr>
              </w:pPr>
              <w:r w:rsidRPr="00360AA4">
                <w:rPr>
                  <w:noProof/>
                  <w:lang w:val="en-US"/>
                </w:rPr>
                <w:t xml:space="preserve">Boostsolution. (z.d.). </w:t>
              </w:r>
              <w:r w:rsidRPr="00360AA4">
                <w:rPr>
                  <w:i/>
                  <w:iCs/>
                  <w:noProof/>
                  <w:lang w:val="en-US"/>
                </w:rPr>
                <w:t>SharePoint PDF Converter</w:t>
              </w:r>
              <w:r w:rsidRPr="00360AA4">
                <w:rPr>
                  <w:noProof/>
                  <w:lang w:val="en-US"/>
                </w:rPr>
                <w:t xml:space="preserve">. </w:t>
              </w:r>
              <w:r w:rsidRPr="00360AA4">
                <w:rPr>
                  <w:noProof/>
                </w:rPr>
                <w:t>Opgeroepen op September 26, 2016, van Boostsolutions: http://www.boostsolutions.com/sharepoint-pdf-converter-specification.html</w:t>
              </w:r>
            </w:p>
            <w:p w14:paraId="773BEE28" w14:textId="77777777" w:rsidR="00746018" w:rsidRPr="00360AA4" w:rsidRDefault="00746018" w:rsidP="00746018">
              <w:pPr>
                <w:pStyle w:val="Bibliografie"/>
                <w:ind w:left="720" w:hanging="720"/>
                <w:rPr>
                  <w:noProof/>
                </w:rPr>
              </w:pPr>
              <w:r w:rsidRPr="00360AA4">
                <w:rPr>
                  <w:noProof/>
                </w:rPr>
                <w:t xml:space="preserve">Capelleveen, J. W. (2015, Mei 30). </w:t>
              </w:r>
              <w:r w:rsidRPr="00360AA4">
                <w:rPr>
                  <w:i/>
                  <w:iCs/>
                  <w:noProof/>
                </w:rPr>
                <w:t>Wat is SharePoint</w:t>
              </w:r>
              <w:r w:rsidRPr="00360AA4">
                <w:rPr>
                  <w:noProof/>
                </w:rPr>
                <w:t>. Opgeroepen op September 19, 2016, van Anders samenwerken: http://www.anderssamenwerken.nl/productiviteit/wat-is-sharepoint.html</w:t>
              </w:r>
            </w:p>
            <w:p w14:paraId="512C7A5A" w14:textId="77777777" w:rsidR="00746018" w:rsidRPr="00360AA4" w:rsidRDefault="00746018" w:rsidP="00746018">
              <w:pPr>
                <w:pStyle w:val="Bibliografie"/>
                <w:ind w:left="720" w:hanging="720"/>
                <w:rPr>
                  <w:noProof/>
                </w:rPr>
              </w:pPr>
              <w:r w:rsidRPr="00360AA4">
                <w:rPr>
                  <w:noProof/>
                </w:rPr>
                <w:t xml:space="preserve">Cerios green B.V. (2014). </w:t>
              </w:r>
              <w:r w:rsidRPr="00360AA4">
                <w:rPr>
                  <w:i/>
                  <w:iCs/>
                  <w:noProof/>
                </w:rPr>
                <w:t>Rapport zervers.</w:t>
              </w:r>
              <w:r w:rsidRPr="00360AA4">
                <w:rPr>
                  <w:noProof/>
                </w:rPr>
                <w:t xml:space="preserve"> Opgeroepen op September 26, 2016, van Gemeente Amsterdam: https://www.amsterdam.nl/bestuur-organisatie/volg-beleid/agenda-duurzaamheid/publicaties-duurzaam/rapport-zervers/</w:t>
              </w:r>
            </w:p>
            <w:p w14:paraId="325EB86C" w14:textId="77777777" w:rsidR="00746018" w:rsidRPr="00360AA4" w:rsidRDefault="00746018" w:rsidP="00746018">
              <w:pPr>
                <w:pStyle w:val="Bibliografie"/>
                <w:ind w:left="720" w:hanging="720"/>
                <w:rPr>
                  <w:noProof/>
                </w:rPr>
              </w:pPr>
              <w:r w:rsidRPr="00360AA4">
                <w:rPr>
                  <w:noProof/>
                </w:rPr>
                <w:t xml:space="preserve">Codeplex. (z.d.). </w:t>
              </w:r>
              <w:r w:rsidRPr="00360AA4">
                <w:rPr>
                  <w:i/>
                  <w:iCs/>
                  <w:noProof/>
                </w:rPr>
                <w:t>Codeplex</w:t>
              </w:r>
              <w:r w:rsidRPr="00360AA4">
                <w:rPr>
                  <w:noProof/>
                </w:rPr>
                <w:t>. Opgeroepen op Oktober 13, 2016, van SP Word Top DF Converter: https://</w:t>
              </w:r>
              <w:r w:rsidRPr="00360AA4">
                <w:rPr>
                  <w:rFonts w:cs="Times New Roman"/>
                  <w:noProof/>
                </w:rPr>
                <w:t>spwordtopdfconverter</w:t>
              </w:r>
              <w:r w:rsidRPr="00360AA4">
                <w:rPr>
                  <w:noProof/>
                </w:rPr>
                <w:t>.codeplex.com</w:t>
              </w:r>
            </w:p>
            <w:p w14:paraId="76D5C605" w14:textId="77777777" w:rsidR="00746018" w:rsidRPr="00360AA4" w:rsidRDefault="00746018" w:rsidP="00746018">
              <w:pPr>
                <w:pStyle w:val="Bibliografie"/>
                <w:ind w:left="720" w:hanging="720"/>
                <w:rPr>
                  <w:noProof/>
                </w:rPr>
              </w:pPr>
              <w:r w:rsidRPr="00360AA4">
                <w:rPr>
                  <w:noProof/>
                </w:rPr>
                <w:t>Gemeente Amsterdam. (sd). Opgeroepen op September 16, 2016, van https://www.amsterdam.nl/bestuur-organisatie/organisatie/ruimte-economie/</w:t>
              </w:r>
            </w:p>
            <w:p w14:paraId="021AB644" w14:textId="77777777" w:rsidR="00746018" w:rsidRPr="00360AA4" w:rsidRDefault="00746018" w:rsidP="00746018">
              <w:pPr>
                <w:pStyle w:val="Bibliografie"/>
                <w:ind w:left="720" w:hanging="720"/>
                <w:rPr>
                  <w:noProof/>
                </w:rPr>
              </w:pPr>
              <w:r w:rsidRPr="00360AA4">
                <w:rPr>
                  <w:noProof/>
                </w:rPr>
                <w:t>Gemeente Amsterdam. (z.d.). Opgeroepen op September 15, 2016, van Gemeente Amsterdam: https://www.amsterdam.nl/bestuur-organisatie/organisatie/</w:t>
              </w:r>
            </w:p>
            <w:p w14:paraId="55CEF956" w14:textId="77777777" w:rsidR="00746018" w:rsidRPr="00360AA4" w:rsidRDefault="00746018" w:rsidP="00746018">
              <w:pPr>
                <w:pStyle w:val="Bibliografie"/>
                <w:ind w:left="720" w:hanging="720"/>
                <w:rPr>
                  <w:noProof/>
                </w:rPr>
              </w:pPr>
              <w:r w:rsidRPr="00360AA4">
                <w:rPr>
                  <w:noProof/>
                </w:rPr>
                <w:t xml:space="preserve">Gemeente Amsterdam. (z.d.). </w:t>
              </w:r>
              <w:r w:rsidRPr="00360AA4">
                <w:rPr>
                  <w:i/>
                  <w:iCs/>
                  <w:noProof/>
                </w:rPr>
                <w:t>Ruimte en Duurzaamheid</w:t>
              </w:r>
              <w:r w:rsidRPr="00360AA4">
                <w:rPr>
                  <w:noProof/>
                </w:rPr>
                <w:t>. Opgeroepen op 09 2016, 21, van Amsterdam : https://www.amsterdam.nl/bestuur-organisatie/organisatie/ruimte-economie/ruimte-duurzaamheid/</w:t>
              </w:r>
            </w:p>
            <w:p w14:paraId="00403FA6" w14:textId="77777777" w:rsidR="00746018" w:rsidRPr="00360AA4" w:rsidRDefault="00746018" w:rsidP="00746018">
              <w:pPr>
                <w:pStyle w:val="Bibliografie"/>
                <w:ind w:left="720" w:hanging="720"/>
                <w:rPr>
                  <w:noProof/>
                </w:rPr>
              </w:pPr>
              <w:r w:rsidRPr="00360AA4">
                <w:rPr>
                  <w:noProof/>
                </w:rPr>
                <w:t xml:space="preserve">Gemeente Amsterdam. (z.d.). </w:t>
              </w:r>
              <w:r w:rsidRPr="00360AA4">
                <w:rPr>
                  <w:i/>
                  <w:iCs/>
                  <w:noProof/>
                </w:rPr>
                <w:t>SharePoint</w:t>
              </w:r>
              <w:r w:rsidRPr="00360AA4">
                <w:rPr>
                  <w:noProof/>
                </w:rPr>
                <w:t>. Opgeroepen op September 2016, 26, van SharePoint Amsterdam: http://rd-sharepoint.amsterdam.nl/sites/sharepoint_dro/Paginas/default.aspx</w:t>
              </w:r>
            </w:p>
            <w:p w14:paraId="3BD680E5" w14:textId="77777777" w:rsidR="00746018" w:rsidRPr="00360AA4" w:rsidRDefault="00746018" w:rsidP="00746018">
              <w:pPr>
                <w:pStyle w:val="Bibliografie"/>
                <w:ind w:left="720" w:hanging="720"/>
                <w:rPr>
                  <w:noProof/>
                </w:rPr>
              </w:pPr>
              <w:r w:rsidRPr="00360AA4">
                <w:rPr>
                  <w:noProof/>
                </w:rPr>
                <w:t xml:space="preserve">Harmon.ie. (2016, September 19). </w:t>
              </w:r>
              <w:r w:rsidRPr="00360AA4">
                <w:rPr>
                  <w:i/>
                  <w:iCs/>
                  <w:noProof/>
                </w:rPr>
                <w:t>Harmon.ie</w:t>
              </w:r>
              <w:r w:rsidRPr="00360AA4">
                <w:rPr>
                  <w:noProof/>
                </w:rPr>
                <w:t>. Opgehaald van Silverside: http://silverside.nl/partners/harmon-ie/</w:t>
              </w:r>
            </w:p>
            <w:p w14:paraId="2F1BB6DF" w14:textId="77777777" w:rsidR="00746018" w:rsidRPr="00360AA4" w:rsidRDefault="00746018" w:rsidP="00746018">
              <w:pPr>
                <w:pStyle w:val="Bibliografie"/>
                <w:ind w:left="720" w:hanging="720"/>
                <w:rPr>
                  <w:noProof/>
                </w:rPr>
              </w:pPr>
              <w:r w:rsidRPr="00360AA4">
                <w:rPr>
                  <w:noProof/>
                  <w:lang w:val="en-US"/>
                </w:rPr>
                <w:t xml:space="preserve">Harmon.ie. (z.d.). </w:t>
              </w:r>
              <w:r w:rsidRPr="00360AA4">
                <w:rPr>
                  <w:i/>
                  <w:iCs/>
                  <w:noProof/>
                  <w:lang w:val="en-US"/>
                </w:rPr>
                <w:t>Features</w:t>
              </w:r>
              <w:r w:rsidRPr="00360AA4">
                <w:rPr>
                  <w:noProof/>
                  <w:lang w:val="en-US"/>
                </w:rPr>
                <w:t xml:space="preserve">. </w:t>
              </w:r>
              <w:r w:rsidRPr="00360AA4">
                <w:rPr>
                  <w:noProof/>
                </w:rPr>
                <w:t>Opgeroepen op September 19, 2016, van Harmon.ie: https://harmon.ie/features</w:t>
              </w:r>
            </w:p>
            <w:p w14:paraId="55435D88" w14:textId="77777777" w:rsidR="00746018" w:rsidRPr="00360AA4" w:rsidRDefault="00746018" w:rsidP="00746018">
              <w:pPr>
                <w:pStyle w:val="Bibliografie"/>
                <w:ind w:left="720" w:hanging="720"/>
                <w:rPr>
                  <w:noProof/>
                </w:rPr>
              </w:pPr>
              <w:r w:rsidRPr="00360AA4">
                <w:rPr>
                  <w:noProof/>
                </w:rPr>
                <w:t xml:space="preserve">ICT Portal. (z.d.). </w:t>
              </w:r>
              <w:r w:rsidRPr="00360AA4">
                <w:rPr>
                  <w:i/>
                  <w:iCs/>
                  <w:noProof/>
                </w:rPr>
                <w:t>Wat is een Document Management Systeem (DMS)?</w:t>
              </w:r>
              <w:r w:rsidRPr="00360AA4">
                <w:rPr>
                  <w:noProof/>
                </w:rPr>
                <w:t xml:space="preserve"> Opgeroepen op September 19, 2016, van ICT Portal: https://www.ictportal.nl/onderwerpen/document-management-systemen/wat-is-document-management-systeem-dms</w:t>
              </w:r>
            </w:p>
            <w:p w14:paraId="1468000D" w14:textId="77777777" w:rsidR="00746018" w:rsidRPr="00360AA4" w:rsidRDefault="00746018" w:rsidP="00746018">
              <w:pPr>
                <w:pStyle w:val="Bibliografie"/>
                <w:ind w:left="720" w:hanging="720"/>
                <w:rPr>
                  <w:noProof/>
                </w:rPr>
              </w:pPr>
              <w:r w:rsidRPr="00360AA4">
                <w:rPr>
                  <w:noProof/>
                </w:rPr>
                <w:t xml:space="preserve">Intranet Gemeente Amsterdam. (z.d.). </w:t>
              </w:r>
              <w:r w:rsidRPr="00360AA4">
                <w:rPr>
                  <w:i/>
                  <w:iCs/>
                  <w:noProof/>
                </w:rPr>
                <w:t>Decos</w:t>
              </w:r>
              <w:r w:rsidRPr="00360AA4">
                <w:rPr>
                  <w:noProof/>
                </w:rPr>
                <w:t>. Opgeroepen op Septembet 28, 2016, van Intranet Gemeente Amsterdam: http://intranet.amsterdam.nl/decosoost/1-decos-algemeen/1-1-decos/</w:t>
              </w:r>
            </w:p>
            <w:p w14:paraId="74D6BDCC" w14:textId="77777777" w:rsidR="00746018" w:rsidRPr="00360AA4" w:rsidRDefault="00746018" w:rsidP="00746018">
              <w:pPr>
                <w:pStyle w:val="Bibliografie"/>
                <w:ind w:left="720" w:hanging="720"/>
                <w:rPr>
                  <w:noProof/>
                </w:rPr>
              </w:pPr>
              <w:r w:rsidRPr="00360AA4">
                <w:rPr>
                  <w:noProof/>
                </w:rPr>
                <w:t xml:space="preserve">Jonkers, A. (z.d.). </w:t>
              </w:r>
              <w:r w:rsidRPr="00360AA4">
                <w:rPr>
                  <w:i/>
                  <w:iCs/>
                  <w:noProof/>
                </w:rPr>
                <w:t>SharePoint uitleg.</w:t>
              </w:r>
              <w:r w:rsidRPr="00360AA4">
                <w:rPr>
                  <w:noProof/>
                </w:rPr>
                <w:t xml:space="preserve"> Opgeroepen op September 28, 2016, van Intranet Gemeente Amsterdam: http://intranet.amsterdam.nl/publish/pages/634823/starterspakket_sharepoint_gebruikers1.pdf</w:t>
              </w:r>
            </w:p>
            <w:p w14:paraId="6D3C3B76" w14:textId="77777777" w:rsidR="00746018" w:rsidRPr="00360AA4" w:rsidRDefault="00746018" w:rsidP="00746018">
              <w:pPr>
                <w:pStyle w:val="Bibliografie"/>
                <w:ind w:left="720" w:hanging="720"/>
                <w:rPr>
                  <w:noProof/>
                </w:rPr>
              </w:pPr>
              <w:r w:rsidRPr="00360AA4">
                <w:rPr>
                  <w:noProof/>
                  <w:lang w:val="en-US"/>
                </w:rPr>
                <w:t xml:space="preserve">K2C. (z.d.). </w:t>
              </w:r>
              <w:r w:rsidRPr="00360AA4">
                <w:rPr>
                  <w:i/>
                  <w:iCs/>
                  <w:noProof/>
                  <w:lang w:val="en-US"/>
                </w:rPr>
                <w:t>Word to PDF Convertion SharePoint</w:t>
              </w:r>
              <w:r w:rsidRPr="00360AA4">
                <w:rPr>
                  <w:noProof/>
                  <w:lang w:val="en-US"/>
                </w:rPr>
                <w:t xml:space="preserve">. </w:t>
              </w:r>
              <w:r w:rsidRPr="00360AA4">
                <w:rPr>
                  <w:noProof/>
                </w:rPr>
                <w:t>Opgeroepen op Oktober 14, 2016, van K2C: http://www.k2c.com/products/word-to-pdf-convertion-SharePoint.html</w:t>
              </w:r>
            </w:p>
            <w:p w14:paraId="3AC1FD8D" w14:textId="77777777" w:rsidR="00746018" w:rsidRPr="00360AA4" w:rsidRDefault="00746018" w:rsidP="00746018">
              <w:pPr>
                <w:pStyle w:val="Bibliografie"/>
                <w:ind w:left="720" w:hanging="720"/>
                <w:rPr>
                  <w:noProof/>
                </w:rPr>
              </w:pPr>
              <w:r w:rsidRPr="00360AA4">
                <w:rPr>
                  <w:noProof/>
                </w:rPr>
                <w:lastRenderedPageBreak/>
                <w:t xml:space="preserve">Microsoft. (z.d.). </w:t>
              </w:r>
              <w:r w:rsidRPr="00360AA4">
                <w:rPr>
                  <w:i/>
                  <w:iCs/>
                  <w:noProof/>
                </w:rPr>
                <w:t>Wat is SharePoint</w:t>
              </w:r>
              <w:r w:rsidRPr="00360AA4">
                <w:rPr>
                  <w:noProof/>
                </w:rPr>
                <w:t>. Opgeroepen op September 19, 2016, van Microsoft: https://support.office.com/nl-nl/article/Wat-is-SharePoint-97b915e6-651b-43b2-827d-fb25777f446f</w:t>
              </w:r>
            </w:p>
            <w:p w14:paraId="3F28E26A" w14:textId="77777777" w:rsidR="00746018" w:rsidRPr="00360AA4" w:rsidRDefault="00746018" w:rsidP="00746018">
              <w:pPr>
                <w:pStyle w:val="Bibliografie"/>
                <w:ind w:left="720" w:hanging="720"/>
                <w:rPr>
                  <w:noProof/>
                </w:rPr>
              </w:pPr>
              <w:r w:rsidRPr="00360AA4">
                <w:rPr>
                  <w:noProof/>
                </w:rPr>
                <w:t>Muhimbi Online. (z.d.). Opgeroepen op Oktober 13, 2016, van Muhimbi Online: http://www.muhimbi-online.com</w:t>
              </w:r>
            </w:p>
            <w:p w14:paraId="1E82CE55" w14:textId="77777777" w:rsidR="00746018" w:rsidRPr="00360AA4" w:rsidRDefault="00746018" w:rsidP="00746018">
              <w:pPr>
                <w:pStyle w:val="Bibliografie"/>
                <w:ind w:left="720" w:hanging="720"/>
                <w:rPr>
                  <w:noProof/>
                </w:rPr>
              </w:pPr>
              <w:r w:rsidRPr="00360AA4">
                <w:rPr>
                  <w:noProof/>
                  <w:lang w:val="en-US"/>
                </w:rPr>
                <w:t xml:space="preserve">Muhimbi. (z.d.). </w:t>
              </w:r>
              <w:r w:rsidRPr="00360AA4">
                <w:rPr>
                  <w:i/>
                  <w:iCs/>
                  <w:noProof/>
                  <w:lang w:val="en-US"/>
                </w:rPr>
                <w:t>PDF Converter for SharePoint</w:t>
              </w:r>
              <w:r w:rsidRPr="00360AA4">
                <w:rPr>
                  <w:noProof/>
                  <w:lang w:val="en-US"/>
                </w:rPr>
                <w:t xml:space="preserve">. </w:t>
              </w:r>
              <w:r w:rsidRPr="00360AA4">
                <w:rPr>
                  <w:noProof/>
                </w:rPr>
                <w:t>Opgeroepen op September 26, 2016, van Muhimbi: http://www.muhimbi.com/Products/PDF-Converter-for-SharePoint.aspx</w:t>
              </w:r>
            </w:p>
            <w:p w14:paraId="1B3253D8" w14:textId="77777777" w:rsidR="00746018" w:rsidRPr="00360AA4" w:rsidRDefault="00746018" w:rsidP="00746018">
              <w:pPr>
                <w:pStyle w:val="Bibliografie"/>
                <w:ind w:left="720" w:hanging="720"/>
                <w:rPr>
                  <w:noProof/>
                </w:rPr>
              </w:pPr>
              <w:r w:rsidRPr="00360AA4">
                <w:rPr>
                  <w:noProof/>
                </w:rPr>
                <w:t xml:space="preserve">Vaars, N. (2014, maart 24). </w:t>
              </w:r>
              <w:r w:rsidRPr="00360AA4">
                <w:rPr>
                  <w:i/>
                  <w:iCs/>
                  <w:noProof/>
                </w:rPr>
                <w:t>Harmon.ie</w:t>
              </w:r>
              <w:r w:rsidRPr="00360AA4">
                <w:rPr>
                  <w:noProof/>
                </w:rPr>
                <w:t>. Opgehaald van Rve Projectmanagementbureau SharePoint: http://pmb-sharepoint.basis.lan/Projecten/Help/Paginas/Harmon.aspx</w:t>
              </w:r>
            </w:p>
            <w:p w14:paraId="74C74B73" w14:textId="77777777" w:rsidR="00746018" w:rsidRPr="00360AA4" w:rsidRDefault="00746018" w:rsidP="00746018">
              <w:pPr>
                <w:pStyle w:val="Bibliografie"/>
                <w:ind w:left="720" w:hanging="720"/>
                <w:rPr>
                  <w:noProof/>
                </w:rPr>
              </w:pPr>
              <w:r w:rsidRPr="00360AA4">
                <w:rPr>
                  <w:noProof/>
                  <w:lang w:val="en-US"/>
                </w:rPr>
                <w:t xml:space="preserve">Zwagerman, G. (z.d.). </w:t>
              </w:r>
              <w:r w:rsidRPr="00360AA4">
                <w:rPr>
                  <w:i/>
                  <w:iCs/>
                  <w:noProof/>
                  <w:lang w:val="en-US"/>
                </w:rPr>
                <w:t>Referenties</w:t>
              </w:r>
              <w:r w:rsidRPr="00360AA4">
                <w:rPr>
                  <w:noProof/>
                  <w:lang w:val="en-US"/>
                </w:rPr>
                <w:t xml:space="preserve">. </w:t>
              </w:r>
              <w:r w:rsidRPr="00360AA4">
                <w:rPr>
                  <w:noProof/>
                </w:rPr>
                <w:t>Opgeroepen op Oktober 14, 2016, van Docfactory: http://www.docfactory.nl/referenties#PMB_Amsterdam</w:t>
              </w:r>
            </w:p>
            <w:p w14:paraId="3BB10719" w14:textId="77777777" w:rsidR="009F6546" w:rsidRPr="00360AA4" w:rsidRDefault="009F6546" w:rsidP="00746018">
              <w:pPr>
                <w:rPr>
                  <w:rFonts w:asciiTheme="minorHAnsi" w:hAnsiTheme="minorHAnsi"/>
                </w:rPr>
              </w:pPr>
              <w:r w:rsidRPr="00360AA4">
                <w:rPr>
                  <w:rFonts w:asciiTheme="minorHAnsi" w:hAnsiTheme="minorHAnsi"/>
                  <w:b/>
                  <w:bCs/>
                  <w:noProof/>
                </w:rPr>
                <w:fldChar w:fldCharType="end"/>
              </w:r>
            </w:p>
          </w:sdtContent>
        </w:sdt>
      </w:sdtContent>
    </w:sdt>
    <w:p w14:paraId="17144A02" w14:textId="77777777" w:rsidR="00DA6BE5" w:rsidRDefault="00DA6BE5" w:rsidP="00F16324"/>
    <w:p w14:paraId="71060CF1" w14:textId="62D096EC" w:rsidR="00F16324" w:rsidRDefault="00F60896" w:rsidP="00F16324">
      <w:r>
        <w:t xml:space="preserve"> </w:t>
      </w:r>
    </w:p>
    <w:p w14:paraId="7655ACB0" w14:textId="77777777" w:rsidR="00C027F7" w:rsidRPr="00F16324" w:rsidRDefault="00C027F7" w:rsidP="00F16324"/>
    <w:p w14:paraId="2CE54AEC" w14:textId="77777777" w:rsidR="00355D77" w:rsidRPr="00F16324" w:rsidRDefault="00355D77" w:rsidP="00F16324">
      <w:pPr>
        <w:rPr>
          <w:lang w:eastAsia="en-US"/>
        </w:rPr>
        <w:sectPr w:rsidR="00355D77" w:rsidRPr="00F16324" w:rsidSect="00F16324">
          <w:pgSz w:w="11900" w:h="16840"/>
          <w:pgMar w:top="1417" w:right="1417" w:bottom="1417" w:left="1417" w:header="708" w:footer="708" w:gutter="0"/>
          <w:cols w:space="708"/>
          <w:titlePg/>
          <w:docGrid w:linePitch="360"/>
        </w:sectPr>
      </w:pPr>
    </w:p>
    <w:p w14:paraId="312D182E" w14:textId="2B7C3123" w:rsidR="00763354" w:rsidRPr="00211E13" w:rsidRDefault="00763354" w:rsidP="00763354">
      <w:pPr>
        <w:pStyle w:val="Kop1"/>
        <w:rPr>
          <w:b/>
        </w:rPr>
      </w:pPr>
      <w:bookmarkStart w:id="39" w:name="_Toc469851062"/>
      <w:r w:rsidRPr="00211E13">
        <w:rPr>
          <w:b/>
        </w:rPr>
        <w:lastRenderedPageBreak/>
        <w:t>Bijlage 1: Organogram Gemeente Amsterdam</w:t>
      </w:r>
      <w:bookmarkEnd w:id="39"/>
    </w:p>
    <w:p w14:paraId="2A057D25" w14:textId="77777777" w:rsidR="00763354" w:rsidRPr="00763354" w:rsidRDefault="00763354" w:rsidP="00763354">
      <w:r>
        <w:rPr>
          <w:noProof/>
        </w:rPr>
        <w:drawing>
          <wp:inline distT="0" distB="0" distL="0" distR="0" wp14:anchorId="004B1272" wp14:editId="0229128B">
            <wp:extent cx="8867691" cy="4775379"/>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ermafbeelding%202016-09-23%20om%2010.08.20.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8867691" cy="4775379"/>
                    </a:xfrm>
                    <a:prstGeom prst="rect">
                      <a:avLst/>
                    </a:prstGeom>
                    <a:noFill/>
                    <a:ln>
                      <a:noFill/>
                    </a:ln>
                    <a:extLst>
                      <a:ext uri="{53640926-AAD7-44D8-BBD7-CCE9431645EC}">
                        <a14:shadowObscured xmlns:a14="http://schemas.microsoft.com/office/drawing/2010/main"/>
                      </a:ext>
                    </a:extLst>
                  </pic:spPr>
                </pic:pic>
              </a:graphicData>
            </a:graphic>
          </wp:inline>
        </w:drawing>
      </w:r>
    </w:p>
    <w:p w14:paraId="2F9EC584" w14:textId="77777777" w:rsidR="00763354" w:rsidRPr="00763354" w:rsidRDefault="00763354" w:rsidP="00763354">
      <w:pPr>
        <w:ind w:firstLine="708"/>
      </w:pPr>
    </w:p>
    <w:p w14:paraId="790C20F5" w14:textId="77777777" w:rsidR="00763354" w:rsidRDefault="00763354" w:rsidP="00684CC5">
      <w:pPr>
        <w:sectPr w:rsidR="00763354" w:rsidSect="00763354">
          <w:pgSz w:w="16840" w:h="11900" w:orient="landscape"/>
          <w:pgMar w:top="1417" w:right="1417" w:bottom="1417" w:left="1417" w:header="708" w:footer="708" w:gutter="0"/>
          <w:cols w:space="708"/>
          <w:titlePg/>
          <w:docGrid w:linePitch="360"/>
        </w:sectPr>
      </w:pPr>
    </w:p>
    <w:p w14:paraId="6F79A690" w14:textId="77777777" w:rsidR="00943042" w:rsidRPr="00211E13" w:rsidRDefault="00763354" w:rsidP="00C86DFF">
      <w:pPr>
        <w:pStyle w:val="Kop1"/>
        <w:rPr>
          <w:b/>
        </w:rPr>
        <w:sectPr w:rsidR="00943042" w:rsidRPr="00211E13" w:rsidSect="00763354">
          <w:pgSz w:w="16840" w:h="11900" w:orient="landscape"/>
          <w:pgMar w:top="1417" w:right="1417" w:bottom="1417" w:left="1417" w:header="708" w:footer="708" w:gutter="0"/>
          <w:cols w:space="708"/>
          <w:titlePg/>
          <w:docGrid w:linePitch="360"/>
        </w:sectPr>
      </w:pPr>
      <w:bookmarkStart w:id="40" w:name="_Toc469851063"/>
      <w:r w:rsidRPr="00211E13">
        <w:rPr>
          <w:b/>
          <w:noProof/>
          <w:lang w:eastAsia="nl-NL"/>
        </w:rPr>
        <w:lastRenderedPageBreak/>
        <w:drawing>
          <wp:anchor distT="0" distB="0" distL="114300" distR="114300" simplePos="0" relativeHeight="251666432" behindDoc="0" locked="0" layoutInCell="1" allowOverlap="1" wp14:anchorId="75228F8D" wp14:editId="49EA0FEE">
            <wp:simplePos x="0" y="0"/>
            <wp:positionH relativeFrom="column">
              <wp:posOffset>-48025</wp:posOffset>
            </wp:positionH>
            <wp:positionV relativeFrom="paragraph">
              <wp:posOffset>595586</wp:posOffset>
            </wp:positionV>
            <wp:extent cx="9143765" cy="5020285"/>
            <wp:effectExtent l="0" t="0" r="635" b="9525"/>
            <wp:wrapNone/>
            <wp:docPr id="7" name="Afbeelding 7" descr="Schermafbeelding%202016-09-23%20om%2010.0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fbeelding%202016-09-23%20om%2010.08.0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152609" cy="50251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1E13">
        <w:rPr>
          <w:b/>
        </w:rPr>
        <w:t>Bijlage 2: Organogram Cluster Ruimte en Economi</w:t>
      </w:r>
      <w:r w:rsidR="00C86DFF" w:rsidRPr="00211E13">
        <w:rPr>
          <w:b/>
        </w:rPr>
        <w:t>e</w:t>
      </w:r>
      <w:bookmarkEnd w:id="40"/>
    </w:p>
    <w:p w14:paraId="62A47B8A" w14:textId="0E9977C7" w:rsidR="00943042" w:rsidRPr="00211E13" w:rsidRDefault="00943042" w:rsidP="00C86DFF">
      <w:pPr>
        <w:pStyle w:val="Kop1"/>
        <w:rPr>
          <w:b/>
        </w:rPr>
      </w:pPr>
      <w:bookmarkStart w:id="41" w:name="_Toc469851064"/>
      <w:r w:rsidRPr="00211E13">
        <w:rPr>
          <w:b/>
        </w:rPr>
        <w:lastRenderedPageBreak/>
        <w:t>Bijlage 3: Gesprek met Bram Bakker</w:t>
      </w:r>
      <w:bookmarkEnd w:id="41"/>
    </w:p>
    <w:p w14:paraId="54AE8302" w14:textId="77777777" w:rsidR="00943042" w:rsidRPr="00360AA4" w:rsidRDefault="00943042" w:rsidP="00943042">
      <w:pPr>
        <w:rPr>
          <w:rFonts w:asciiTheme="minorHAnsi" w:hAnsiTheme="minorHAnsi"/>
        </w:rPr>
      </w:pPr>
      <w:r w:rsidRPr="00360AA4">
        <w:rPr>
          <w:rFonts w:asciiTheme="minorHAnsi" w:hAnsiTheme="minorHAnsi"/>
        </w:rPr>
        <w:t>Afgelopen vrijdag 4 november 2016 heeft er een gesprek plaats gevonden met Bram Bakker op de afdeling informatiebeheer van R&amp;D. Hij is een programmeur van technische beheer SLTN en werkt in opdracht van de gemeente Amsterdam. Aan de hand van dit gesprek zijn enkele bevinden gedaan voor het onderzoeksrapport. In dit gesprek draaide het vooral om de technische vragen.</w:t>
      </w:r>
    </w:p>
    <w:p w14:paraId="45E4B480" w14:textId="77777777" w:rsidR="00943042" w:rsidRPr="00360AA4" w:rsidRDefault="00943042" w:rsidP="00943042">
      <w:pPr>
        <w:rPr>
          <w:rFonts w:asciiTheme="minorHAnsi" w:hAnsiTheme="minorHAnsi"/>
        </w:rPr>
      </w:pPr>
    </w:p>
    <w:p w14:paraId="71ED64FE" w14:textId="77777777" w:rsidR="00943042" w:rsidRPr="00360AA4" w:rsidRDefault="00943042" w:rsidP="00943042">
      <w:pPr>
        <w:rPr>
          <w:rFonts w:asciiTheme="minorHAnsi" w:hAnsiTheme="minorHAnsi"/>
          <w:b/>
        </w:rPr>
      </w:pPr>
      <w:r w:rsidRPr="00360AA4">
        <w:rPr>
          <w:rFonts w:asciiTheme="minorHAnsi" w:hAnsiTheme="minorHAnsi"/>
          <w:b/>
        </w:rPr>
        <w:t>Hieronder staan de volgende technische punten op een rij (RD en PMB):</w:t>
      </w:r>
    </w:p>
    <w:p w14:paraId="3B4863F4" w14:textId="77777777" w:rsidR="00943042" w:rsidRPr="00360AA4" w:rsidRDefault="00943042" w:rsidP="00943042">
      <w:pPr>
        <w:pStyle w:val="Lijstalinea"/>
        <w:numPr>
          <w:ilvl w:val="0"/>
          <w:numId w:val="21"/>
        </w:numPr>
        <w:rPr>
          <w:rFonts w:cs="Times New Roman"/>
        </w:rPr>
      </w:pPr>
      <w:r w:rsidRPr="00360AA4">
        <w:rPr>
          <w:rFonts w:cs="Times New Roman"/>
        </w:rPr>
        <w:t xml:space="preserve">Er zijn in totaal 2 applicatie- en 2 </w:t>
      </w:r>
      <w:proofErr w:type="spellStart"/>
      <w:r w:rsidRPr="00360AA4">
        <w:rPr>
          <w:rFonts w:cs="Times New Roman"/>
        </w:rPr>
        <w:t>webfronted</w:t>
      </w:r>
      <w:proofErr w:type="spellEnd"/>
      <w:r w:rsidRPr="00360AA4">
        <w:rPr>
          <w:rFonts w:cs="Times New Roman"/>
        </w:rPr>
        <w:t xml:space="preserve"> servers. Daarnaast zijn er ook 3 SQL-servers. Productie omgeving (4 machines). Hele farm in totaal bestaat uit 7 servers.</w:t>
      </w:r>
    </w:p>
    <w:p w14:paraId="632F4EE5" w14:textId="77777777" w:rsidR="00943042" w:rsidRPr="00360AA4" w:rsidRDefault="00943042" w:rsidP="00943042">
      <w:pPr>
        <w:pStyle w:val="Lijstalinea"/>
        <w:numPr>
          <w:ilvl w:val="1"/>
          <w:numId w:val="21"/>
        </w:numPr>
        <w:rPr>
          <w:rFonts w:cs="Times New Roman"/>
        </w:rPr>
      </w:pPr>
      <w:r w:rsidRPr="00360AA4">
        <w:rPr>
          <w:rFonts w:cs="Times New Roman"/>
        </w:rPr>
        <w:t xml:space="preserve">Sitecollecties aantal van de RD SharePoint 1309 en BMP 266 voor de archieven (2) allebei 1 </w:t>
      </w:r>
      <w:proofErr w:type="spellStart"/>
      <w:r w:rsidRPr="00360AA4">
        <w:rPr>
          <w:rFonts w:cs="Times New Roman"/>
        </w:rPr>
        <w:t>Mysites</w:t>
      </w:r>
      <w:proofErr w:type="spellEnd"/>
      <w:r w:rsidRPr="00360AA4">
        <w:rPr>
          <w:rFonts w:cs="Times New Roman"/>
        </w:rPr>
        <w:t xml:space="preserve"> 698. Totaal 3500 gebruikers.</w:t>
      </w:r>
      <w:r w:rsidRPr="00360AA4">
        <w:rPr>
          <w:rFonts w:cs="Times New Roman"/>
        </w:rPr>
        <w:br/>
      </w:r>
    </w:p>
    <w:p w14:paraId="28F29D6E" w14:textId="77777777" w:rsidR="00943042" w:rsidRPr="00360AA4" w:rsidRDefault="00943042" w:rsidP="00943042">
      <w:pPr>
        <w:pStyle w:val="Lijstalinea"/>
        <w:numPr>
          <w:ilvl w:val="0"/>
          <w:numId w:val="21"/>
        </w:numPr>
        <w:rPr>
          <w:rFonts w:cs="Times New Roman"/>
        </w:rPr>
      </w:pPr>
      <w:r w:rsidRPr="00360AA4">
        <w:rPr>
          <w:rFonts w:cs="Times New Roman"/>
        </w:rPr>
        <w:t>Er moet afhankelijk van de leverancier worden nagegaan wat de kosten zijn voor een small farm.</w:t>
      </w:r>
      <w:r w:rsidRPr="00360AA4">
        <w:rPr>
          <w:rFonts w:cs="Times New Roman"/>
        </w:rPr>
        <w:br/>
      </w:r>
    </w:p>
    <w:p w14:paraId="7E8E508F" w14:textId="77777777" w:rsidR="00943042" w:rsidRPr="00360AA4" w:rsidRDefault="00943042" w:rsidP="00943042">
      <w:pPr>
        <w:pStyle w:val="Lijstalinea"/>
        <w:numPr>
          <w:ilvl w:val="0"/>
          <w:numId w:val="21"/>
        </w:numPr>
        <w:rPr>
          <w:rFonts w:cs="Times New Roman"/>
        </w:rPr>
      </w:pPr>
      <w:r w:rsidRPr="00360AA4">
        <w:rPr>
          <w:rFonts w:cs="Times New Roman"/>
        </w:rPr>
        <w:t xml:space="preserve">De </w:t>
      </w:r>
      <w:proofErr w:type="spellStart"/>
      <w:r w:rsidRPr="00360AA4">
        <w:rPr>
          <w:rFonts w:cs="Times New Roman"/>
        </w:rPr>
        <w:t>ontwikkelpad</w:t>
      </w:r>
      <w:proofErr w:type="spellEnd"/>
      <w:r w:rsidRPr="00360AA4">
        <w:rPr>
          <w:rFonts w:cs="Times New Roman"/>
        </w:rPr>
        <w:t xml:space="preserve"> moet beschreven worden inclusief support gedeelte met de </w:t>
      </w:r>
      <w:proofErr w:type="spellStart"/>
      <w:r w:rsidRPr="00360AA4">
        <w:rPr>
          <w:rFonts w:cs="Times New Roman"/>
        </w:rPr>
        <w:t>cloud</w:t>
      </w:r>
      <w:proofErr w:type="spellEnd"/>
      <w:r w:rsidRPr="00360AA4">
        <w:rPr>
          <w:rFonts w:cs="Times New Roman"/>
        </w:rPr>
        <w:t>.</w:t>
      </w:r>
    </w:p>
    <w:p w14:paraId="34B588B8" w14:textId="77777777" w:rsidR="00943042" w:rsidRPr="00360AA4" w:rsidRDefault="00943042" w:rsidP="00943042">
      <w:pPr>
        <w:pStyle w:val="Lijstalinea"/>
        <w:numPr>
          <w:ilvl w:val="1"/>
          <w:numId w:val="21"/>
        </w:numPr>
        <w:rPr>
          <w:rFonts w:cs="Times New Roman"/>
        </w:rPr>
      </w:pPr>
      <w:r w:rsidRPr="00360AA4">
        <w:rPr>
          <w:rFonts w:cs="Times New Roman"/>
        </w:rPr>
        <w:t xml:space="preserve">SharePoint 2013 is een volgende stap omdat 2010 bijna end of life </w:t>
      </w:r>
      <w:proofErr w:type="spellStart"/>
      <w:r w:rsidRPr="00360AA4">
        <w:rPr>
          <w:rFonts w:cs="Times New Roman"/>
        </w:rPr>
        <w:t>cycle</w:t>
      </w:r>
      <w:proofErr w:type="spellEnd"/>
      <w:r w:rsidRPr="00360AA4">
        <w:rPr>
          <w:rFonts w:cs="Times New Roman"/>
        </w:rPr>
        <w:t xml:space="preserve"> zit.</w:t>
      </w:r>
    </w:p>
    <w:p w14:paraId="334ABD9B" w14:textId="77777777" w:rsidR="00943042" w:rsidRPr="00360AA4" w:rsidRDefault="00943042" w:rsidP="00943042">
      <w:pPr>
        <w:pStyle w:val="Lijstalinea"/>
        <w:numPr>
          <w:ilvl w:val="1"/>
          <w:numId w:val="21"/>
        </w:numPr>
        <w:rPr>
          <w:rFonts w:cs="Times New Roman"/>
        </w:rPr>
      </w:pPr>
      <w:r w:rsidRPr="00360AA4">
        <w:rPr>
          <w:rFonts w:cs="Times New Roman"/>
        </w:rPr>
        <w:t>Rekening houden met de afschrijving afhankelijk van de levensduur van SharePoint.</w:t>
      </w:r>
    </w:p>
    <w:p w14:paraId="5558B714" w14:textId="77777777" w:rsidR="00943042" w:rsidRPr="00360AA4" w:rsidRDefault="00943042" w:rsidP="00943042">
      <w:pPr>
        <w:pStyle w:val="Lijstalinea"/>
        <w:numPr>
          <w:ilvl w:val="1"/>
          <w:numId w:val="21"/>
        </w:numPr>
        <w:rPr>
          <w:rFonts w:cs="Times New Roman"/>
        </w:rPr>
      </w:pPr>
      <w:r w:rsidRPr="00360AA4">
        <w:rPr>
          <w:rFonts w:cs="Times New Roman"/>
        </w:rPr>
        <w:t>Doelgroepen, termijnvisie en hoe vaak er gebruik wordt gemaakt van de software extensie.</w:t>
      </w:r>
    </w:p>
    <w:p w14:paraId="477456F4" w14:textId="77777777" w:rsidR="00943042" w:rsidRPr="00360AA4" w:rsidRDefault="00943042" w:rsidP="00943042">
      <w:pPr>
        <w:pStyle w:val="Lijstalinea"/>
        <w:numPr>
          <w:ilvl w:val="1"/>
          <w:numId w:val="21"/>
        </w:numPr>
        <w:rPr>
          <w:rFonts w:cs="Times New Roman"/>
        </w:rPr>
      </w:pPr>
      <w:r w:rsidRPr="00360AA4">
        <w:rPr>
          <w:rFonts w:cs="Times New Roman"/>
        </w:rPr>
        <w:t>Hoe zit het met de updates van de software extensie. Zijn hiervoor kosten aan verbonden?</w:t>
      </w:r>
      <w:r w:rsidRPr="00360AA4">
        <w:rPr>
          <w:rFonts w:cs="Times New Roman"/>
        </w:rPr>
        <w:br/>
      </w:r>
    </w:p>
    <w:p w14:paraId="55389C91" w14:textId="77777777" w:rsidR="00943042" w:rsidRPr="00360AA4" w:rsidRDefault="00943042" w:rsidP="00943042">
      <w:pPr>
        <w:pStyle w:val="Lijstalinea"/>
        <w:numPr>
          <w:ilvl w:val="0"/>
          <w:numId w:val="21"/>
        </w:numPr>
        <w:rPr>
          <w:rFonts w:cs="Times New Roman"/>
        </w:rPr>
      </w:pPr>
      <w:r w:rsidRPr="00360AA4">
        <w:rPr>
          <w:rFonts w:cs="Times New Roman"/>
        </w:rPr>
        <w:t>Interview met systeembeheer van de Zuidas (Muhimbi)</w:t>
      </w:r>
    </w:p>
    <w:p w14:paraId="77DB3CEA" w14:textId="77777777" w:rsidR="00943042" w:rsidRPr="00360AA4" w:rsidRDefault="00943042" w:rsidP="00943042">
      <w:pPr>
        <w:pStyle w:val="Lijstalinea"/>
        <w:numPr>
          <w:ilvl w:val="1"/>
          <w:numId w:val="21"/>
        </w:numPr>
        <w:rPr>
          <w:rFonts w:cs="Times New Roman"/>
        </w:rPr>
      </w:pPr>
      <w:r w:rsidRPr="00360AA4">
        <w:rPr>
          <w:rFonts w:cs="Times New Roman"/>
        </w:rPr>
        <w:t>Informatie vergaren over de implementatie</w:t>
      </w:r>
    </w:p>
    <w:p w14:paraId="30BCDFD5" w14:textId="77777777" w:rsidR="00943042" w:rsidRPr="00360AA4" w:rsidRDefault="00943042" w:rsidP="00943042">
      <w:pPr>
        <w:pStyle w:val="Lijstalinea"/>
        <w:numPr>
          <w:ilvl w:val="1"/>
          <w:numId w:val="21"/>
        </w:numPr>
        <w:rPr>
          <w:rFonts w:cs="Times New Roman"/>
        </w:rPr>
      </w:pPr>
      <w:r w:rsidRPr="00360AA4">
        <w:rPr>
          <w:rFonts w:cs="Times New Roman"/>
        </w:rPr>
        <w:t>De licentiekosten</w:t>
      </w:r>
    </w:p>
    <w:p w14:paraId="58E3CDE9" w14:textId="77777777" w:rsidR="00943042" w:rsidRPr="00360AA4" w:rsidRDefault="00943042" w:rsidP="00943042">
      <w:pPr>
        <w:pStyle w:val="Lijstalinea"/>
        <w:numPr>
          <w:ilvl w:val="1"/>
          <w:numId w:val="21"/>
        </w:numPr>
        <w:rPr>
          <w:rFonts w:cs="Times New Roman"/>
        </w:rPr>
      </w:pPr>
      <w:r w:rsidRPr="00360AA4">
        <w:rPr>
          <w:rFonts w:cs="Times New Roman"/>
        </w:rPr>
        <w:t xml:space="preserve">Serverfarm en sitecollecties </w:t>
      </w:r>
    </w:p>
    <w:p w14:paraId="3094B9F4" w14:textId="54E6C220" w:rsidR="00943042" w:rsidRPr="00360AA4" w:rsidRDefault="00943042" w:rsidP="00943042">
      <w:pPr>
        <w:pStyle w:val="Lijstalinea"/>
        <w:numPr>
          <w:ilvl w:val="1"/>
          <w:numId w:val="21"/>
        </w:numPr>
        <w:rPr>
          <w:rFonts w:cs="Times New Roman"/>
        </w:rPr>
        <w:sectPr w:rsidR="00943042" w:rsidRPr="00360AA4" w:rsidSect="00943042">
          <w:pgSz w:w="11900" w:h="16840"/>
          <w:pgMar w:top="1417" w:right="1417" w:bottom="1417" w:left="1417" w:header="708" w:footer="708" w:gutter="0"/>
          <w:cols w:space="708"/>
          <w:titlePg/>
          <w:docGrid w:linePitch="360"/>
        </w:sectPr>
      </w:pPr>
      <w:r w:rsidRPr="00360AA4">
        <w:rPr>
          <w:rFonts w:cs="Times New Roman"/>
        </w:rPr>
        <w:t>Kennisartikelen van veel voorkomende problemen?</w:t>
      </w:r>
    </w:p>
    <w:p w14:paraId="38E6DB49" w14:textId="27DBB41B" w:rsidR="00684CC5" w:rsidRPr="00211E13" w:rsidRDefault="00943042" w:rsidP="00C86DFF">
      <w:pPr>
        <w:pStyle w:val="Kop1"/>
        <w:rPr>
          <w:b/>
        </w:rPr>
      </w:pPr>
      <w:bookmarkStart w:id="42" w:name="_Toc469851065"/>
      <w:r w:rsidRPr="00211E13">
        <w:rPr>
          <w:b/>
        </w:rPr>
        <w:lastRenderedPageBreak/>
        <w:t>Bijlage 4: Samenvatting gesprek Barry</w:t>
      </w:r>
      <w:bookmarkEnd w:id="42"/>
    </w:p>
    <w:p w14:paraId="371BB9A9" w14:textId="77777777" w:rsidR="00943042" w:rsidRPr="00360AA4" w:rsidRDefault="00943042" w:rsidP="00943042">
      <w:pPr>
        <w:rPr>
          <w:rFonts w:asciiTheme="minorHAnsi" w:hAnsiTheme="minorHAnsi"/>
        </w:rPr>
      </w:pPr>
      <w:r w:rsidRPr="00360AA4">
        <w:rPr>
          <w:rFonts w:asciiTheme="minorHAnsi" w:hAnsiTheme="minorHAnsi"/>
        </w:rPr>
        <w:t xml:space="preserve">Maandag 21 november 2016 heeft er een gesprek plaats gevonden met Barry </w:t>
      </w:r>
      <w:proofErr w:type="spellStart"/>
      <w:r w:rsidRPr="00360AA4">
        <w:rPr>
          <w:rFonts w:asciiTheme="minorHAnsi" w:hAnsiTheme="minorHAnsi"/>
        </w:rPr>
        <w:t>Antenbrick</w:t>
      </w:r>
      <w:proofErr w:type="spellEnd"/>
      <w:r w:rsidRPr="00360AA4">
        <w:rPr>
          <w:rFonts w:asciiTheme="minorHAnsi" w:hAnsiTheme="minorHAnsi"/>
        </w:rPr>
        <w:t xml:space="preserve"> op de afdeling informatiebeheer van de Zuidas. Aanleiding voor dit gesprek was het feit dat de Zuidas van de gemeente Amsterdam de Muhimbi software extensie al in gebruik heeft. Aan de hand van dit gesprek zijn enkele nieuwe bevindingen gedaan ten opzichte van het vorige gesprek met Bram Bakker.</w:t>
      </w:r>
    </w:p>
    <w:p w14:paraId="3DAE57BE" w14:textId="77777777" w:rsidR="00943042" w:rsidRPr="00360AA4" w:rsidRDefault="00943042" w:rsidP="00943042">
      <w:pPr>
        <w:rPr>
          <w:rFonts w:asciiTheme="minorHAnsi" w:hAnsiTheme="minorHAnsi"/>
        </w:rPr>
      </w:pPr>
    </w:p>
    <w:p w14:paraId="6468FB93" w14:textId="77777777" w:rsidR="00943042" w:rsidRPr="00360AA4" w:rsidRDefault="00943042" w:rsidP="00943042">
      <w:pPr>
        <w:rPr>
          <w:rFonts w:asciiTheme="minorHAnsi" w:hAnsiTheme="minorHAnsi"/>
          <w:b/>
        </w:rPr>
      </w:pPr>
      <w:r w:rsidRPr="00360AA4">
        <w:rPr>
          <w:rFonts w:asciiTheme="minorHAnsi" w:hAnsiTheme="minorHAnsi"/>
          <w:b/>
        </w:rPr>
        <w:t>Hieronder staan de volgende technische punten op een rij (Zuidas):</w:t>
      </w:r>
    </w:p>
    <w:p w14:paraId="2A88114B" w14:textId="77777777" w:rsidR="00943042" w:rsidRPr="00360AA4" w:rsidRDefault="00943042" w:rsidP="00943042">
      <w:pPr>
        <w:pStyle w:val="Lijstalinea"/>
        <w:numPr>
          <w:ilvl w:val="0"/>
          <w:numId w:val="21"/>
        </w:numPr>
        <w:rPr>
          <w:rFonts w:cs="Times New Roman"/>
        </w:rPr>
      </w:pPr>
      <w:r w:rsidRPr="00360AA4">
        <w:rPr>
          <w:rFonts w:cs="Times New Roman"/>
        </w:rPr>
        <w:t xml:space="preserve">Er zijn in totaal 1 applicatie- en 1 </w:t>
      </w:r>
      <w:proofErr w:type="spellStart"/>
      <w:r w:rsidRPr="00360AA4">
        <w:rPr>
          <w:rFonts w:cs="Times New Roman"/>
        </w:rPr>
        <w:t>webfronted</w:t>
      </w:r>
      <w:proofErr w:type="spellEnd"/>
      <w:r w:rsidRPr="00360AA4">
        <w:rPr>
          <w:rFonts w:cs="Times New Roman"/>
        </w:rPr>
        <w:t xml:space="preserve"> servers. Daarnaast is er ook een aparte database server. De totale productieomgeving bestaat uit (2 machines). Hele farm in totaal uit 3 servers.</w:t>
      </w:r>
      <w:r w:rsidRPr="00360AA4">
        <w:rPr>
          <w:rFonts w:cs="Times New Roman"/>
        </w:rPr>
        <w:br/>
      </w:r>
    </w:p>
    <w:p w14:paraId="410C2A63" w14:textId="77777777" w:rsidR="00943042" w:rsidRPr="00360AA4" w:rsidRDefault="00943042" w:rsidP="00943042">
      <w:pPr>
        <w:pStyle w:val="Lijstalinea"/>
        <w:numPr>
          <w:ilvl w:val="0"/>
          <w:numId w:val="21"/>
        </w:numPr>
        <w:rPr>
          <w:rFonts w:cs="Times New Roman"/>
        </w:rPr>
      </w:pPr>
      <w:r w:rsidRPr="00360AA4">
        <w:rPr>
          <w:rFonts w:cs="Times New Roman"/>
        </w:rPr>
        <w:t xml:space="preserve">Single server </w:t>
      </w:r>
      <w:proofErr w:type="spellStart"/>
      <w:r w:rsidRPr="00360AA4">
        <w:rPr>
          <w:rFonts w:cs="Times New Roman"/>
        </w:rPr>
        <w:t>license</w:t>
      </w:r>
      <w:proofErr w:type="spellEnd"/>
      <w:r w:rsidRPr="00360AA4">
        <w:rPr>
          <w:rFonts w:cs="Times New Roman"/>
        </w:rPr>
        <w:t xml:space="preserve"> is aangeschaft bij de Zuidas.</w:t>
      </w:r>
      <w:r w:rsidRPr="00360AA4">
        <w:rPr>
          <w:rFonts w:cs="Times New Roman"/>
        </w:rPr>
        <w:br/>
      </w:r>
    </w:p>
    <w:p w14:paraId="0AC2DE07" w14:textId="77777777" w:rsidR="00943042" w:rsidRPr="00360AA4" w:rsidRDefault="00943042" w:rsidP="00943042">
      <w:pPr>
        <w:pStyle w:val="Lijstalinea"/>
        <w:numPr>
          <w:ilvl w:val="0"/>
          <w:numId w:val="21"/>
        </w:numPr>
        <w:rPr>
          <w:rFonts w:cs="Times New Roman"/>
        </w:rPr>
      </w:pPr>
      <w:r w:rsidRPr="00360AA4">
        <w:rPr>
          <w:rFonts w:cs="Times New Roman"/>
        </w:rPr>
        <w:t>De meest gebruikte functionaliteiten van de software extensie is het converteren van documenten naar een pdf/a formaat met de bijhorende metadata. Er is geen behoefte aan overige functionaliteiten in het pakket.</w:t>
      </w:r>
      <w:r w:rsidRPr="00360AA4">
        <w:rPr>
          <w:rFonts w:cs="Times New Roman"/>
        </w:rPr>
        <w:br/>
      </w:r>
    </w:p>
    <w:p w14:paraId="70CC5FA6" w14:textId="77777777" w:rsidR="00943042" w:rsidRPr="00360AA4" w:rsidRDefault="00943042" w:rsidP="00943042">
      <w:pPr>
        <w:pStyle w:val="Lijstalinea"/>
        <w:numPr>
          <w:ilvl w:val="0"/>
          <w:numId w:val="21"/>
        </w:numPr>
        <w:rPr>
          <w:rFonts w:cs="Times New Roman"/>
        </w:rPr>
      </w:pPr>
      <w:r w:rsidRPr="00360AA4">
        <w:rPr>
          <w:rFonts w:cs="Times New Roman"/>
        </w:rPr>
        <w:t>Support is geen vereiste. Na 1 jaar is het support van de Muhimbi software extensie niet verlengt. Er zijn ook geen issues waar ze tegen aanlopen.</w:t>
      </w:r>
    </w:p>
    <w:p w14:paraId="74B22D69" w14:textId="77777777" w:rsidR="00943042" w:rsidRPr="00360AA4" w:rsidRDefault="00943042" w:rsidP="00943042">
      <w:pPr>
        <w:rPr>
          <w:rFonts w:asciiTheme="minorHAnsi" w:hAnsiTheme="minorHAnsi"/>
        </w:rPr>
      </w:pPr>
    </w:p>
    <w:sectPr w:rsidR="00943042" w:rsidRPr="00360AA4" w:rsidSect="00943042">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2CCAEB" w14:textId="77777777" w:rsidR="00DB6FAA" w:rsidRDefault="00DB6FAA" w:rsidP="004D2DAF">
      <w:r>
        <w:separator/>
      </w:r>
    </w:p>
  </w:endnote>
  <w:endnote w:type="continuationSeparator" w:id="0">
    <w:p w14:paraId="486F9D8E" w14:textId="77777777" w:rsidR="00DB6FAA" w:rsidRDefault="00DB6FAA" w:rsidP="004D2D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5C2A9" w14:textId="77777777" w:rsidR="00AB4CB2" w:rsidRDefault="00AB4CB2" w:rsidP="00AD4EF7">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Pr>
        <w:rStyle w:val="Paginanummer"/>
        <w:noProof/>
      </w:rPr>
      <w:t>6</w:t>
    </w:r>
    <w:r>
      <w:rPr>
        <w:rStyle w:val="Paginanummer"/>
      </w:rPr>
      <w:fldChar w:fldCharType="end"/>
    </w:r>
  </w:p>
  <w:p w14:paraId="00B9A97C" w14:textId="77777777" w:rsidR="00AB4CB2" w:rsidRDefault="00AB4CB2" w:rsidP="004D2DAF">
    <w:pPr>
      <w:pStyle w:val="Voettekst"/>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148FB4" w14:textId="77777777" w:rsidR="00AB4CB2" w:rsidRDefault="00AB4CB2" w:rsidP="00AD4EF7">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sidR="00235AAD">
      <w:rPr>
        <w:rStyle w:val="Paginanummer"/>
        <w:noProof/>
      </w:rPr>
      <w:t>2</w:t>
    </w:r>
    <w:r>
      <w:rPr>
        <w:rStyle w:val="Paginanummer"/>
      </w:rPr>
      <w:fldChar w:fldCharType="end"/>
    </w:r>
  </w:p>
  <w:p w14:paraId="6DD9D177" w14:textId="7DF4A658" w:rsidR="00AB4CB2" w:rsidRPr="005D5EF9" w:rsidRDefault="00AB4CB2" w:rsidP="001972E5">
    <w:pPr>
      <w:rPr>
        <w:i/>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CB401" w14:textId="77777777" w:rsidR="00AB4CB2" w:rsidRDefault="00AB4CB2" w:rsidP="00B46620">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sidR="00235AAD">
      <w:rPr>
        <w:rStyle w:val="Paginanummer"/>
        <w:noProof/>
      </w:rPr>
      <w:t>1</w:t>
    </w:r>
    <w:r>
      <w:rPr>
        <w:rStyle w:val="Paginanummer"/>
      </w:rPr>
      <w:fldChar w:fldCharType="end"/>
    </w:r>
  </w:p>
  <w:p w14:paraId="6CB1A043" w14:textId="6C903BE0" w:rsidR="00AB4CB2" w:rsidRPr="001972E5" w:rsidRDefault="00AB4CB2" w:rsidP="001972E5">
    <w:pPr>
      <w:rPr>
        <w:i/>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38903" w14:textId="77777777" w:rsidR="00AB4CB2" w:rsidRDefault="00AB4CB2" w:rsidP="00AD4EF7">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Pr>
        <w:rStyle w:val="Paginanummer"/>
        <w:noProof/>
      </w:rPr>
      <w:t>12</w:t>
    </w:r>
    <w:r>
      <w:rPr>
        <w:rStyle w:val="Paginanummer"/>
      </w:rPr>
      <w:fldChar w:fldCharType="end"/>
    </w:r>
  </w:p>
  <w:p w14:paraId="2FDBE25A" w14:textId="77777777" w:rsidR="00AB4CB2" w:rsidRDefault="00AB4CB2" w:rsidP="004D2DAF">
    <w:pPr>
      <w:pStyle w:val="Voettekst"/>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C4AE2B" w14:textId="77777777" w:rsidR="00AB4CB2" w:rsidRDefault="00AB4CB2" w:rsidP="00AD4EF7">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Pr>
        <w:rStyle w:val="Paginanummer"/>
        <w:noProof/>
      </w:rPr>
      <w:t>11</w:t>
    </w:r>
    <w:r>
      <w:rPr>
        <w:rStyle w:val="Paginanummer"/>
      </w:rPr>
      <w:fldChar w:fldCharType="end"/>
    </w:r>
  </w:p>
  <w:p w14:paraId="745A947D" w14:textId="77777777" w:rsidR="00AB4CB2" w:rsidRDefault="00AB4CB2" w:rsidP="004D2DAF">
    <w:pPr>
      <w:pStyle w:val="Voettekst"/>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D6CBB7" w14:textId="77777777" w:rsidR="00AB4CB2" w:rsidRDefault="00AB4CB2" w:rsidP="00AD4EF7">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sidR="00235AAD">
      <w:rPr>
        <w:rStyle w:val="Paginanummer"/>
        <w:noProof/>
      </w:rPr>
      <w:t>23</w:t>
    </w:r>
    <w:r>
      <w:rPr>
        <w:rStyle w:val="Paginanummer"/>
      </w:rPr>
      <w:fldChar w:fldCharType="end"/>
    </w:r>
  </w:p>
  <w:p w14:paraId="205220E5" w14:textId="501C8EC0" w:rsidR="00AB4CB2" w:rsidRPr="005D5EF9" w:rsidRDefault="00AB4CB2" w:rsidP="001972E5">
    <w:pPr>
      <w:rPr>
        <w:i/>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234A83" w14:textId="77777777" w:rsidR="00DB6FAA" w:rsidRDefault="00DB6FAA" w:rsidP="004D2DAF">
      <w:r>
        <w:separator/>
      </w:r>
    </w:p>
  </w:footnote>
  <w:footnote w:type="continuationSeparator" w:id="0">
    <w:p w14:paraId="6BA337BD" w14:textId="77777777" w:rsidR="00DB6FAA" w:rsidRDefault="00DB6FAA" w:rsidP="004D2DAF">
      <w:r>
        <w:continuationSeparator/>
      </w:r>
    </w:p>
  </w:footnote>
  <w:footnote w:id="1">
    <w:p w14:paraId="1B3AB76B" w14:textId="77777777" w:rsidR="00AB4CB2" w:rsidRPr="00F76A3E" w:rsidRDefault="00AB4CB2" w:rsidP="00F304FB">
      <w:pPr>
        <w:pStyle w:val="Voetnoottekst"/>
        <w:rPr>
          <w:lang w:val="en-US"/>
        </w:rPr>
      </w:pPr>
      <w:r>
        <w:rPr>
          <w:rStyle w:val="Voetnootmarkering"/>
        </w:rPr>
        <w:footnoteRef/>
      </w:r>
      <w:r w:rsidRPr="00F76A3E">
        <w:rPr>
          <w:lang w:val="en-US"/>
        </w:rPr>
        <w:t xml:space="preserve"> </w:t>
      </w:r>
      <w:r w:rsidRPr="00F76A3E">
        <w:rPr>
          <w:noProof/>
          <w:lang w:val="en-US"/>
        </w:rPr>
        <w:t>(Muhimbi, z.d.)</w:t>
      </w:r>
    </w:p>
  </w:footnote>
  <w:footnote w:id="2">
    <w:p w14:paraId="72F334E3" w14:textId="77777777" w:rsidR="00AB4CB2" w:rsidRPr="00F76A3E" w:rsidRDefault="00AB4CB2" w:rsidP="00424CDA">
      <w:pPr>
        <w:pStyle w:val="Voetnoottekst"/>
        <w:rPr>
          <w:lang w:val="en-US"/>
        </w:rPr>
      </w:pPr>
      <w:r>
        <w:rPr>
          <w:rStyle w:val="Voetnootmarkering"/>
        </w:rPr>
        <w:footnoteRef/>
      </w:r>
      <w:r w:rsidRPr="00F76A3E">
        <w:rPr>
          <w:lang w:val="en-US"/>
        </w:rPr>
        <w:t xml:space="preserve"> </w:t>
      </w:r>
      <w:r w:rsidRPr="00F76A3E">
        <w:rPr>
          <w:noProof/>
          <w:lang w:val="en-US"/>
        </w:rPr>
        <w:t>(Boostsolution, z.d.)</w:t>
      </w:r>
    </w:p>
  </w:footnote>
  <w:footnote w:id="3">
    <w:p w14:paraId="333FC801" w14:textId="77777777" w:rsidR="00AB4CB2" w:rsidRDefault="00AB4CB2" w:rsidP="00EC6BA5">
      <w:pPr>
        <w:pStyle w:val="Voetnoottekst"/>
      </w:pPr>
      <w:r>
        <w:rPr>
          <w:rStyle w:val="Voetnootmarkering"/>
        </w:rPr>
        <w:footnoteRef/>
      </w:r>
      <w:r>
        <w:t xml:space="preserve"> </w:t>
      </w:r>
      <w:r>
        <w:rPr>
          <w:noProof/>
        </w:rPr>
        <w:t>(Aspose, z.d.)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0A8D2" w14:textId="041A8982" w:rsidR="00AB4CB2" w:rsidRDefault="00AB4CB2">
    <w:pPr>
      <w:pStyle w:val="Koptekst"/>
    </w:pPr>
    <w:r>
      <w:t>Yusuf Deniz</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71E861" w14:textId="53141287" w:rsidR="00AB4CB2" w:rsidRDefault="00AB4CB2">
    <w:pPr>
      <w:pStyle w:val="Koptekst"/>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733C6B" w14:textId="3DBD8A6F" w:rsidR="00AB4CB2" w:rsidRPr="009F0EAC" w:rsidRDefault="00AB4CB2" w:rsidP="00917E7E">
    <w:pPr>
      <w:pStyle w:val="Koptekst"/>
      <w:jc w:val="right"/>
      <w:rPr>
        <w:color w:val="FF0000"/>
      </w:rPr>
    </w:pPr>
    <w:r w:rsidRPr="009F0EAC">
      <w:rPr>
        <w:noProof/>
        <w:color w:val="FF0000"/>
        <w:lang w:eastAsia="nl-NL"/>
      </w:rPr>
      <w:drawing>
        <wp:anchor distT="0" distB="0" distL="114300" distR="114300" simplePos="0" relativeHeight="251676672" behindDoc="0" locked="0" layoutInCell="1" allowOverlap="1" wp14:anchorId="53E83F22" wp14:editId="0FCAEA8C">
          <wp:simplePos x="0" y="0"/>
          <wp:positionH relativeFrom="column">
            <wp:posOffset>-505229</wp:posOffset>
          </wp:positionH>
          <wp:positionV relativeFrom="paragraph">
            <wp:posOffset>-107200</wp:posOffset>
          </wp:positionV>
          <wp:extent cx="1060739" cy="552249"/>
          <wp:effectExtent l="0" t="0" r="6350" b="6985"/>
          <wp:wrapNone/>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060739" cy="552249"/>
                  </a:xfrm>
                  <a:prstGeom prst="rect">
                    <a:avLst/>
                  </a:prstGeom>
                </pic:spPr>
              </pic:pic>
            </a:graphicData>
          </a:graphic>
          <wp14:sizeRelH relativeFrom="page">
            <wp14:pctWidth>0</wp14:pctWidth>
          </wp14:sizeRelH>
          <wp14:sizeRelV relativeFrom="page">
            <wp14:pctHeight>0</wp14:pctHeight>
          </wp14:sizeRelV>
        </wp:anchor>
      </w:drawing>
    </w:r>
    <w:r>
      <w:rPr>
        <w:color w:val="FF0000"/>
      </w:rPr>
      <w:t>Onderzoeks</w:t>
    </w:r>
    <w:r w:rsidRPr="009F0EAC">
      <w:rPr>
        <w:color w:val="FF0000"/>
      </w:rPr>
      <w:t>rapport</w:t>
    </w:r>
  </w:p>
  <w:p w14:paraId="46E17F95" w14:textId="77777777" w:rsidR="00AB4CB2" w:rsidRPr="009F0EAC" w:rsidRDefault="00AB4CB2" w:rsidP="00917E7E">
    <w:pPr>
      <w:pStyle w:val="Koptekst"/>
      <w:jc w:val="right"/>
      <w:rPr>
        <w:color w:val="FF0000"/>
      </w:rPr>
    </w:pPr>
    <w:r w:rsidRPr="009F0EAC">
      <w:rPr>
        <w:color w:val="FF0000"/>
      </w:rPr>
      <w:t>Yusuf Deniz - 500685449</w:t>
    </w:r>
  </w:p>
  <w:p w14:paraId="5571133B" w14:textId="0635A553" w:rsidR="00AB4CB2" w:rsidRDefault="00AB4CB2">
    <w:pPr>
      <w:pStyle w:val="Koptekst"/>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94C59D" w14:textId="5F013674" w:rsidR="00AB4CB2" w:rsidRPr="009F0EAC" w:rsidRDefault="00AB4CB2" w:rsidP="00917E7E">
    <w:pPr>
      <w:pStyle w:val="Koptekst"/>
      <w:jc w:val="right"/>
      <w:rPr>
        <w:color w:val="FF0000"/>
      </w:rPr>
    </w:pPr>
    <w:r w:rsidRPr="009F0EAC">
      <w:rPr>
        <w:noProof/>
        <w:color w:val="FF0000"/>
        <w:lang w:eastAsia="nl-NL"/>
      </w:rPr>
      <w:drawing>
        <wp:anchor distT="0" distB="0" distL="114300" distR="114300" simplePos="0" relativeHeight="251678720" behindDoc="0" locked="0" layoutInCell="1" allowOverlap="1" wp14:anchorId="4B09F77F" wp14:editId="5868969B">
          <wp:simplePos x="0" y="0"/>
          <wp:positionH relativeFrom="column">
            <wp:posOffset>-505229</wp:posOffset>
          </wp:positionH>
          <wp:positionV relativeFrom="paragraph">
            <wp:posOffset>-107200</wp:posOffset>
          </wp:positionV>
          <wp:extent cx="1060739" cy="552249"/>
          <wp:effectExtent l="0" t="0" r="6350" b="6985"/>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060739" cy="552249"/>
                  </a:xfrm>
                  <a:prstGeom prst="rect">
                    <a:avLst/>
                  </a:prstGeom>
                </pic:spPr>
              </pic:pic>
            </a:graphicData>
          </a:graphic>
          <wp14:sizeRelH relativeFrom="page">
            <wp14:pctWidth>0</wp14:pctWidth>
          </wp14:sizeRelH>
          <wp14:sizeRelV relativeFrom="page">
            <wp14:pctHeight>0</wp14:pctHeight>
          </wp14:sizeRelV>
        </wp:anchor>
      </w:drawing>
    </w:r>
    <w:r>
      <w:rPr>
        <w:color w:val="FF0000"/>
      </w:rPr>
      <w:t>Onderzoeks</w:t>
    </w:r>
    <w:r w:rsidRPr="009F0EAC">
      <w:rPr>
        <w:color w:val="FF0000"/>
      </w:rPr>
      <w:t>rapport</w:t>
    </w:r>
  </w:p>
  <w:p w14:paraId="446E0030" w14:textId="77777777" w:rsidR="00AB4CB2" w:rsidRPr="009F0EAC" w:rsidRDefault="00AB4CB2" w:rsidP="00917E7E">
    <w:pPr>
      <w:pStyle w:val="Koptekst"/>
      <w:jc w:val="right"/>
      <w:rPr>
        <w:color w:val="FF0000"/>
      </w:rPr>
    </w:pPr>
    <w:r w:rsidRPr="009F0EAC">
      <w:rPr>
        <w:color w:val="FF0000"/>
      </w:rPr>
      <w:t>Yusuf Deniz - 500685449</w:t>
    </w:r>
  </w:p>
  <w:p w14:paraId="55F32A42" w14:textId="4417B9C8" w:rsidR="00AB4CB2" w:rsidRDefault="00AB4CB2">
    <w:pPr>
      <w:pStyle w:val="Kopteks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E8B2DE" w14:textId="43F4A735" w:rsidR="00AB4CB2" w:rsidRPr="00ED4A1E" w:rsidRDefault="00AB4CB2" w:rsidP="00CC19E4">
    <w:pPr>
      <w:pStyle w:val="Koptekst"/>
      <w:jc w:val="right"/>
      <w:rPr>
        <w:color w:val="FF0000"/>
      </w:rPr>
    </w:pPr>
    <w:r w:rsidRPr="00ED4A1E">
      <w:rPr>
        <w:noProof/>
        <w:color w:val="FF0000"/>
        <w:lang w:eastAsia="nl-NL"/>
      </w:rPr>
      <w:drawing>
        <wp:anchor distT="0" distB="0" distL="114300" distR="114300" simplePos="0" relativeHeight="251664384" behindDoc="0" locked="0" layoutInCell="1" allowOverlap="1" wp14:anchorId="2C3385DC" wp14:editId="149099D7">
          <wp:simplePos x="0" y="0"/>
          <wp:positionH relativeFrom="column">
            <wp:posOffset>-504825</wp:posOffset>
          </wp:positionH>
          <wp:positionV relativeFrom="paragraph">
            <wp:posOffset>-206086</wp:posOffset>
          </wp:positionV>
          <wp:extent cx="1060739" cy="552249"/>
          <wp:effectExtent l="0" t="0" r="6350" b="6985"/>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060739" cy="552249"/>
                  </a:xfrm>
                  <a:prstGeom prst="rect">
                    <a:avLst/>
                  </a:prstGeom>
                </pic:spPr>
              </pic:pic>
            </a:graphicData>
          </a:graphic>
          <wp14:sizeRelH relativeFrom="page">
            <wp14:pctWidth>0</wp14:pctWidth>
          </wp14:sizeRelH>
          <wp14:sizeRelV relativeFrom="page">
            <wp14:pctHeight>0</wp14:pctHeight>
          </wp14:sizeRelV>
        </wp:anchor>
      </w:drawing>
    </w:r>
    <w:r>
      <w:rPr>
        <w:color w:val="FF0000"/>
      </w:rPr>
      <w:t>Onderzoeksrapport</w:t>
    </w:r>
  </w:p>
  <w:p w14:paraId="5922F272" w14:textId="40E09856" w:rsidR="00AB4CB2" w:rsidRPr="00ED4A1E" w:rsidRDefault="00AB4CB2" w:rsidP="00CC19E4">
    <w:pPr>
      <w:pStyle w:val="Koptekst"/>
      <w:jc w:val="right"/>
      <w:rPr>
        <w:color w:val="FF0000"/>
      </w:rPr>
    </w:pPr>
    <w:r w:rsidRPr="00ED4A1E">
      <w:rPr>
        <w:color w:val="FF0000"/>
      </w:rPr>
      <w:fldChar w:fldCharType="begin"/>
    </w:r>
    <w:r w:rsidRPr="00ED4A1E">
      <w:rPr>
        <w:color w:val="FF0000"/>
      </w:rPr>
      <w:instrText xml:space="preserve"> USERNAME  \* MERGEFORMAT </w:instrText>
    </w:r>
    <w:r w:rsidRPr="00ED4A1E">
      <w:rPr>
        <w:color w:val="FF0000"/>
      </w:rPr>
      <w:fldChar w:fldCharType="separate"/>
    </w:r>
    <w:r w:rsidR="00235AAD">
      <w:rPr>
        <w:noProof/>
        <w:color w:val="FF0000"/>
      </w:rPr>
      <w:t>Yusuf Deniz</w:t>
    </w:r>
    <w:r w:rsidRPr="00ED4A1E">
      <w:rPr>
        <w:noProof/>
        <w:color w:val="FF0000"/>
      </w:rPr>
      <w:fldChar w:fldCharType="end"/>
    </w:r>
    <w:r w:rsidRPr="00ED4A1E">
      <w:rPr>
        <w:color w:val="FF0000"/>
      </w:rPr>
      <w:t xml:space="preserve"> - 500685449</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CA86DC" w14:textId="0919E4F2" w:rsidR="00AB4CB2" w:rsidRPr="0024417B" w:rsidRDefault="00AB4CB2" w:rsidP="004218E0">
    <w:pPr>
      <w:pStyle w:val="Koptekst"/>
      <w:jc w:val="right"/>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0ED1C6" w14:textId="1F3D4CBE" w:rsidR="00AB4CB2" w:rsidRDefault="00AB4CB2">
    <w:pPr>
      <w:pStyle w:val="Koptekst"/>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4119A0" w14:textId="0E5A20D7" w:rsidR="00AB4CB2" w:rsidRPr="009F0EAC" w:rsidRDefault="00AB4CB2" w:rsidP="00917E7E">
    <w:pPr>
      <w:pStyle w:val="Koptekst"/>
      <w:jc w:val="right"/>
      <w:rPr>
        <w:color w:val="FF0000"/>
      </w:rPr>
    </w:pPr>
    <w:r w:rsidRPr="009F0EAC">
      <w:rPr>
        <w:noProof/>
        <w:color w:val="FF0000"/>
        <w:lang w:eastAsia="nl-NL"/>
      </w:rPr>
      <w:drawing>
        <wp:anchor distT="0" distB="0" distL="114300" distR="114300" simplePos="0" relativeHeight="251674624" behindDoc="0" locked="0" layoutInCell="1" allowOverlap="1" wp14:anchorId="0330728C" wp14:editId="74A70560">
          <wp:simplePos x="0" y="0"/>
          <wp:positionH relativeFrom="column">
            <wp:posOffset>-505229</wp:posOffset>
          </wp:positionH>
          <wp:positionV relativeFrom="paragraph">
            <wp:posOffset>-107200</wp:posOffset>
          </wp:positionV>
          <wp:extent cx="1060739" cy="552249"/>
          <wp:effectExtent l="0" t="0" r="6350" b="6985"/>
          <wp:wrapNone/>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060739" cy="552249"/>
                  </a:xfrm>
                  <a:prstGeom prst="rect">
                    <a:avLst/>
                  </a:prstGeom>
                </pic:spPr>
              </pic:pic>
            </a:graphicData>
          </a:graphic>
          <wp14:sizeRelH relativeFrom="page">
            <wp14:pctWidth>0</wp14:pctWidth>
          </wp14:sizeRelH>
          <wp14:sizeRelV relativeFrom="page">
            <wp14:pctHeight>0</wp14:pctHeight>
          </wp14:sizeRelV>
        </wp:anchor>
      </w:drawing>
    </w:r>
    <w:r>
      <w:rPr>
        <w:color w:val="FF0000"/>
      </w:rPr>
      <w:t>Onderzoeks</w:t>
    </w:r>
    <w:r w:rsidRPr="009F0EAC">
      <w:rPr>
        <w:color w:val="FF0000"/>
      </w:rPr>
      <w:t>rapport</w:t>
    </w:r>
  </w:p>
  <w:p w14:paraId="67FCD7DC" w14:textId="4FF8B637" w:rsidR="00AB4CB2" w:rsidRDefault="00AB4CB2" w:rsidP="00917E7E">
    <w:pPr>
      <w:pStyle w:val="Koptekst"/>
      <w:jc w:val="right"/>
      <w:rPr>
        <w:color w:val="FF0000"/>
      </w:rPr>
    </w:pPr>
    <w:r>
      <w:rPr>
        <w:color w:val="FF0000"/>
      </w:rPr>
      <w:t>Yusuf Deniz – 500685449</w:t>
    </w:r>
  </w:p>
  <w:p w14:paraId="0EC5EAFD" w14:textId="77777777" w:rsidR="00AB4CB2" w:rsidRPr="00917E7E" w:rsidRDefault="00AB4CB2" w:rsidP="00917E7E">
    <w:pPr>
      <w:pStyle w:val="Koptekst"/>
      <w:jc w:val="right"/>
      <w:rPr>
        <w:color w:val="FF0000"/>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92288D" w14:textId="0DB5E62D" w:rsidR="00AB4CB2" w:rsidRDefault="00AB4CB2" w:rsidP="004218E0">
    <w:pPr>
      <w:pStyle w:val="Koptekst"/>
      <w:jc w:val="right"/>
    </w:pPr>
    <w:r w:rsidRPr="0024417B">
      <w:rPr>
        <w:noProof/>
        <w:lang w:eastAsia="nl-NL"/>
      </w:rPr>
      <w:drawing>
        <wp:anchor distT="0" distB="0" distL="114300" distR="114300" simplePos="0" relativeHeight="251670528" behindDoc="0" locked="0" layoutInCell="1" allowOverlap="1" wp14:anchorId="776C3717" wp14:editId="0D8A62C6">
          <wp:simplePos x="0" y="0"/>
          <wp:positionH relativeFrom="column">
            <wp:posOffset>-504825</wp:posOffset>
          </wp:positionH>
          <wp:positionV relativeFrom="paragraph">
            <wp:posOffset>-206086</wp:posOffset>
          </wp:positionV>
          <wp:extent cx="1060739" cy="552249"/>
          <wp:effectExtent l="0" t="0" r="6350" b="6985"/>
          <wp:wrapNone/>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060739" cy="552249"/>
                  </a:xfrm>
                  <a:prstGeom prst="rect">
                    <a:avLst/>
                  </a:prstGeom>
                </pic:spPr>
              </pic:pic>
            </a:graphicData>
          </a:graphic>
          <wp14:sizeRelH relativeFrom="page">
            <wp14:pctWidth>0</wp14:pctWidth>
          </wp14:sizeRelH>
          <wp14:sizeRelV relativeFrom="page">
            <wp14:pctHeight>0</wp14:pctHeight>
          </wp14:sizeRelV>
        </wp:anchor>
      </w:drawing>
    </w:r>
    <w:r>
      <w:t>Adviesrapport</w:t>
    </w:r>
  </w:p>
  <w:p w14:paraId="1FE782D0" w14:textId="53AF6416" w:rsidR="00AB4CB2" w:rsidRPr="0024417B" w:rsidRDefault="00AB4CB2" w:rsidP="004218E0">
    <w:pPr>
      <w:pStyle w:val="Koptekst"/>
      <w:jc w:val="right"/>
    </w:pPr>
    <w:r>
      <w:t>Yusuf Deniz - 500685449</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FBFBEF" w14:textId="7B014613" w:rsidR="00AB4CB2" w:rsidRDefault="00AB4CB2">
    <w:pPr>
      <w:pStyle w:val="Kopteks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EBC2C3" w14:textId="164BF4F6" w:rsidR="00AB4CB2" w:rsidRPr="00ED4A1E" w:rsidRDefault="00AB4CB2" w:rsidP="004218E0">
    <w:pPr>
      <w:pStyle w:val="Koptekst"/>
      <w:jc w:val="right"/>
      <w:rPr>
        <w:color w:val="FF0000"/>
      </w:rPr>
    </w:pPr>
    <w:r w:rsidRPr="00ED4A1E">
      <w:rPr>
        <w:noProof/>
        <w:color w:val="FF0000"/>
        <w:lang w:eastAsia="nl-NL"/>
      </w:rPr>
      <w:drawing>
        <wp:anchor distT="0" distB="0" distL="114300" distR="114300" simplePos="0" relativeHeight="251672576" behindDoc="0" locked="0" layoutInCell="1" allowOverlap="1" wp14:anchorId="226D5E7C" wp14:editId="58CE7E68">
          <wp:simplePos x="0" y="0"/>
          <wp:positionH relativeFrom="column">
            <wp:posOffset>-504825</wp:posOffset>
          </wp:positionH>
          <wp:positionV relativeFrom="paragraph">
            <wp:posOffset>-206086</wp:posOffset>
          </wp:positionV>
          <wp:extent cx="1060739" cy="552249"/>
          <wp:effectExtent l="0" t="0" r="6350" b="6985"/>
          <wp:wrapNone/>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060739" cy="552249"/>
                  </a:xfrm>
                  <a:prstGeom prst="rect">
                    <a:avLst/>
                  </a:prstGeom>
                </pic:spPr>
              </pic:pic>
            </a:graphicData>
          </a:graphic>
          <wp14:sizeRelH relativeFrom="page">
            <wp14:pctWidth>0</wp14:pctWidth>
          </wp14:sizeRelH>
          <wp14:sizeRelV relativeFrom="page">
            <wp14:pctHeight>0</wp14:pctHeight>
          </wp14:sizeRelV>
        </wp:anchor>
      </w:drawing>
    </w:r>
    <w:r w:rsidRPr="00ED4A1E">
      <w:rPr>
        <w:color w:val="FF0000"/>
      </w:rPr>
      <w:t>Adviesrapport</w:t>
    </w:r>
  </w:p>
  <w:p w14:paraId="25FA32DA" w14:textId="74327F33" w:rsidR="00AB4CB2" w:rsidRPr="00ED4A1E" w:rsidRDefault="00AB4CB2" w:rsidP="004218E0">
    <w:pPr>
      <w:pStyle w:val="Koptekst"/>
      <w:jc w:val="right"/>
      <w:rPr>
        <w:color w:val="FF0000"/>
      </w:rPr>
    </w:pPr>
    <w:r w:rsidRPr="00ED4A1E">
      <w:rPr>
        <w:color w:val="FF0000"/>
      </w:rPr>
      <w:t>Yusuf Deniz - 500685449</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74EAD" w14:textId="3593AF88" w:rsidR="00AB4CB2" w:rsidRPr="009F0EAC" w:rsidRDefault="00AB4CB2" w:rsidP="0024417B">
    <w:pPr>
      <w:pStyle w:val="Koptekst"/>
      <w:jc w:val="right"/>
      <w:rPr>
        <w:color w:val="FF0000"/>
      </w:rPr>
    </w:pPr>
    <w:r w:rsidRPr="009F0EAC">
      <w:rPr>
        <w:noProof/>
        <w:color w:val="FF0000"/>
        <w:lang w:eastAsia="nl-NL"/>
      </w:rPr>
      <w:drawing>
        <wp:anchor distT="0" distB="0" distL="114300" distR="114300" simplePos="0" relativeHeight="251668480" behindDoc="0" locked="0" layoutInCell="1" allowOverlap="1" wp14:anchorId="0B1D748F" wp14:editId="040D5085">
          <wp:simplePos x="0" y="0"/>
          <wp:positionH relativeFrom="column">
            <wp:posOffset>-505229</wp:posOffset>
          </wp:positionH>
          <wp:positionV relativeFrom="paragraph">
            <wp:posOffset>-107200</wp:posOffset>
          </wp:positionV>
          <wp:extent cx="1060739" cy="552249"/>
          <wp:effectExtent l="0" t="0" r="6350" b="6985"/>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060739" cy="552249"/>
                  </a:xfrm>
                  <a:prstGeom prst="rect">
                    <a:avLst/>
                  </a:prstGeom>
                </pic:spPr>
              </pic:pic>
            </a:graphicData>
          </a:graphic>
          <wp14:sizeRelH relativeFrom="page">
            <wp14:pctWidth>0</wp14:pctWidth>
          </wp14:sizeRelH>
          <wp14:sizeRelV relativeFrom="page">
            <wp14:pctHeight>0</wp14:pctHeight>
          </wp14:sizeRelV>
        </wp:anchor>
      </w:drawing>
    </w:r>
    <w:r>
      <w:rPr>
        <w:color w:val="FF0000"/>
      </w:rPr>
      <w:t>Onderzoeks</w:t>
    </w:r>
    <w:r w:rsidRPr="009F0EAC">
      <w:rPr>
        <w:color w:val="FF0000"/>
      </w:rPr>
      <w:t>rapport</w:t>
    </w:r>
  </w:p>
  <w:p w14:paraId="6C120A2E" w14:textId="77777777" w:rsidR="00AB4CB2" w:rsidRPr="009F0EAC" w:rsidRDefault="00AB4CB2" w:rsidP="0024417B">
    <w:pPr>
      <w:pStyle w:val="Koptekst"/>
      <w:jc w:val="right"/>
      <w:rPr>
        <w:color w:val="FF0000"/>
      </w:rPr>
    </w:pPr>
    <w:r w:rsidRPr="009F0EAC">
      <w:rPr>
        <w:color w:val="FF0000"/>
      </w:rPr>
      <w:t>Yusuf Deniz - 500685449</w:t>
    </w:r>
  </w:p>
  <w:p w14:paraId="15A429C3" w14:textId="77777777" w:rsidR="00AB4CB2" w:rsidRPr="0024417B" w:rsidRDefault="00AB4CB2" w:rsidP="0024417B">
    <w:pPr>
      <w:pStyle w:val="Kopteks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791C45"/>
    <w:multiLevelType w:val="hybridMultilevel"/>
    <w:tmpl w:val="52EC964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10362106"/>
    <w:multiLevelType w:val="hybridMultilevel"/>
    <w:tmpl w:val="42CC0AC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13A67894"/>
    <w:multiLevelType w:val="hybridMultilevel"/>
    <w:tmpl w:val="22D484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1E305BF2"/>
    <w:multiLevelType w:val="hybridMultilevel"/>
    <w:tmpl w:val="3EB4EE4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1F8B54CC"/>
    <w:multiLevelType w:val="hybridMultilevel"/>
    <w:tmpl w:val="1750B16C"/>
    <w:lvl w:ilvl="0" w:tplc="19BE00EE">
      <w:start w:val="7"/>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217E2264"/>
    <w:multiLevelType w:val="hybridMultilevel"/>
    <w:tmpl w:val="11320F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26FF514E"/>
    <w:multiLevelType w:val="hybridMultilevel"/>
    <w:tmpl w:val="78B40956"/>
    <w:lvl w:ilvl="0" w:tplc="C1240EF0">
      <w:start w:val="7"/>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3BE6284A"/>
    <w:multiLevelType w:val="hybridMultilevel"/>
    <w:tmpl w:val="33B05D5C"/>
    <w:lvl w:ilvl="0" w:tplc="B4CEF4C0">
      <w:start w:val="4"/>
      <w:numFmt w:val="bullet"/>
      <w:lvlText w:val="-"/>
      <w:lvlJc w:val="left"/>
      <w:pPr>
        <w:ind w:left="720" w:hanging="360"/>
      </w:pPr>
      <w:rPr>
        <w:rFonts w:ascii="Times New Roman" w:eastAsiaTheme="minorHAnsi"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488F68B0"/>
    <w:multiLevelType w:val="hybridMultilevel"/>
    <w:tmpl w:val="CE6A56BA"/>
    <w:lvl w:ilvl="0" w:tplc="9ABA6E10">
      <w:start w:val="3"/>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48CA2249"/>
    <w:multiLevelType w:val="hybridMultilevel"/>
    <w:tmpl w:val="F4062D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nsid w:val="49A90FFC"/>
    <w:multiLevelType w:val="hybridMultilevel"/>
    <w:tmpl w:val="B03EE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nsid w:val="4EC7716E"/>
    <w:multiLevelType w:val="hybridMultilevel"/>
    <w:tmpl w:val="C1F8FFB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nsid w:val="50C25C6A"/>
    <w:multiLevelType w:val="hybridMultilevel"/>
    <w:tmpl w:val="1C0C56E8"/>
    <w:lvl w:ilvl="0" w:tplc="9ABA6E10">
      <w:start w:val="3"/>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nsid w:val="57DF46E7"/>
    <w:multiLevelType w:val="hybridMultilevel"/>
    <w:tmpl w:val="BB62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58A90A70"/>
    <w:multiLevelType w:val="hybridMultilevel"/>
    <w:tmpl w:val="43C6615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nsid w:val="6D122CCD"/>
    <w:multiLevelType w:val="hybridMultilevel"/>
    <w:tmpl w:val="05C26746"/>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654" w:hanging="360"/>
      </w:pPr>
      <w:rPr>
        <w:rFonts w:ascii="Courier New" w:hAnsi="Courier New" w:cs="Courier New" w:hint="default"/>
      </w:rPr>
    </w:lvl>
    <w:lvl w:ilvl="2" w:tplc="04130005" w:tentative="1">
      <w:start w:val="1"/>
      <w:numFmt w:val="bullet"/>
      <w:lvlText w:val=""/>
      <w:lvlJc w:val="left"/>
      <w:pPr>
        <w:ind w:left="1374" w:hanging="360"/>
      </w:pPr>
      <w:rPr>
        <w:rFonts w:ascii="Wingdings" w:hAnsi="Wingdings" w:hint="default"/>
      </w:rPr>
    </w:lvl>
    <w:lvl w:ilvl="3" w:tplc="04130001" w:tentative="1">
      <w:start w:val="1"/>
      <w:numFmt w:val="bullet"/>
      <w:lvlText w:val=""/>
      <w:lvlJc w:val="left"/>
      <w:pPr>
        <w:ind w:left="2094" w:hanging="360"/>
      </w:pPr>
      <w:rPr>
        <w:rFonts w:ascii="Symbol" w:hAnsi="Symbol" w:hint="default"/>
      </w:rPr>
    </w:lvl>
    <w:lvl w:ilvl="4" w:tplc="04130003" w:tentative="1">
      <w:start w:val="1"/>
      <w:numFmt w:val="bullet"/>
      <w:lvlText w:val="o"/>
      <w:lvlJc w:val="left"/>
      <w:pPr>
        <w:ind w:left="2814" w:hanging="360"/>
      </w:pPr>
      <w:rPr>
        <w:rFonts w:ascii="Courier New" w:hAnsi="Courier New" w:cs="Courier New" w:hint="default"/>
      </w:rPr>
    </w:lvl>
    <w:lvl w:ilvl="5" w:tplc="04130005" w:tentative="1">
      <w:start w:val="1"/>
      <w:numFmt w:val="bullet"/>
      <w:lvlText w:val=""/>
      <w:lvlJc w:val="left"/>
      <w:pPr>
        <w:ind w:left="3534" w:hanging="360"/>
      </w:pPr>
      <w:rPr>
        <w:rFonts w:ascii="Wingdings" w:hAnsi="Wingdings" w:hint="default"/>
      </w:rPr>
    </w:lvl>
    <w:lvl w:ilvl="6" w:tplc="04130001" w:tentative="1">
      <w:start w:val="1"/>
      <w:numFmt w:val="bullet"/>
      <w:lvlText w:val=""/>
      <w:lvlJc w:val="left"/>
      <w:pPr>
        <w:ind w:left="4254" w:hanging="360"/>
      </w:pPr>
      <w:rPr>
        <w:rFonts w:ascii="Symbol" w:hAnsi="Symbol" w:hint="default"/>
      </w:rPr>
    </w:lvl>
    <w:lvl w:ilvl="7" w:tplc="04130003" w:tentative="1">
      <w:start w:val="1"/>
      <w:numFmt w:val="bullet"/>
      <w:lvlText w:val="o"/>
      <w:lvlJc w:val="left"/>
      <w:pPr>
        <w:ind w:left="4974" w:hanging="360"/>
      </w:pPr>
      <w:rPr>
        <w:rFonts w:ascii="Courier New" w:hAnsi="Courier New" w:cs="Courier New" w:hint="default"/>
      </w:rPr>
    </w:lvl>
    <w:lvl w:ilvl="8" w:tplc="04130005" w:tentative="1">
      <w:start w:val="1"/>
      <w:numFmt w:val="bullet"/>
      <w:lvlText w:val=""/>
      <w:lvlJc w:val="left"/>
      <w:pPr>
        <w:ind w:left="5694" w:hanging="360"/>
      </w:pPr>
      <w:rPr>
        <w:rFonts w:ascii="Wingdings" w:hAnsi="Wingdings" w:hint="default"/>
      </w:rPr>
    </w:lvl>
  </w:abstractNum>
  <w:abstractNum w:abstractNumId="17">
    <w:nsid w:val="6DFA706E"/>
    <w:multiLevelType w:val="hybridMultilevel"/>
    <w:tmpl w:val="04105C58"/>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nsid w:val="7282365B"/>
    <w:multiLevelType w:val="hybridMultilevel"/>
    <w:tmpl w:val="ED66ED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nsid w:val="73223AB8"/>
    <w:multiLevelType w:val="hybridMultilevel"/>
    <w:tmpl w:val="DD00C27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nsid w:val="759A6A2C"/>
    <w:multiLevelType w:val="hybridMultilevel"/>
    <w:tmpl w:val="CE4EFE6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6"/>
  </w:num>
  <w:num w:numId="4">
    <w:abstractNumId w:val="18"/>
  </w:num>
  <w:num w:numId="5">
    <w:abstractNumId w:val="9"/>
  </w:num>
  <w:num w:numId="6">
    <w:abstractNumId w:val="13"/>
  </w:num>
  <w:num w:numId="7">
    <w:abstractNumId w:val="12"/>
  </w:num>
  <w:num w:numId="8">
    <w:abstractNumId w:val="14"/>
  </w:num>
  <w:num w:numId="9">
    <w:abstractNumId w:val="0"/>
  </w:num>
  <w:num w:numId="10">
    <w:abstractNumId w:val="19"/>
  </w:num>
  <w:num w:numId="11">
    <w:abstractNumId w:val="20"/>
  </w:num>
  <w:num w:numId="12">
    <w:abstractNumId w:val="1"/>
  </w:num>
  <w:num w:numId="13">
    <w:abstractNumId w:val="10"/>
  </w:num>
  <w:num w:numId="14">
    <w:abstractNumId w:val="17"/>
  </w:num>
  <w:num w:numId="15">
    <w:abstractNumId w:val="5"/>
  </w:num>
  <w:num w:numId="16">
    <w:abstractNumId w:val="7"/>
  </w:num>
  <w:num w:numId="17">
    <w:abstractNumId w:val="8"/>
  </w:num>
  <w:num w:numId="18">
    <w:abstractNumId w:val="16"/>
  </w:num>
  <w:num w:numId="19">
    <w:abstractNumId w:val="3"/>
  </w:num>
  <w:num w:numId="20">
    <w:abstractNumId w:val="11"/>
  </w:num>
  <w:num w:numId="21">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usuf Deniz">
    <w15:presenceInfo w15:providerId="None" w15:userId="Yusuf Deni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revisionView w:markup="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52E7"/>
    <w:rsid w:val="00002B2A"/>
    <w:rsid w:val="00003492"/>
    <w:rsid w:val="00010226"/>
    <w:rsid w:val="0001070D"/>
    <w:rsid w:val="00012CFD"/>
    <w:rsid w:val="00013D5E"/>
    <w:rsid w:val="00016523"/>
    <w:rsid w:val="00020042"/>
    <w:rsid w:val="00023987"/>
    <w:rsid w:val="00032425"/>
    <w:rsid w:val="00035BA8"/>
    <w:rsid w:val="000365E3"/>
    <w:rsid w:val="00036DA1"/>
    <w:rsid w:val="00037B99"/>
    <w:rsid w:val="00037F98"/>
    <w:rsid w:val="0004094E"/>
    <w:rsid w:val="000412F4"/>
    <w:rsid w:val="00041EE1"/>
    <w:rsid w:val="00043121"/>
    <w:rsid w:val="00053407"/>
    <w:rsid w:val="00063ECE"/>
    <w:rsid w:val="0006514D"/>
    <w:rsid w:val="00065BAB"/>
    <w:rsid w:val="00070E55"/>
    <w:rsid w:val="0007327C"/>
    <w:rsid w:val="000739FD"/>
    <w:rsid w:val="00073E25"/>
    <w:rsid w:val="000812F4"/>
    <w:rsid w:val="00091632"/>
    <w:rsid w:val="00095A43"/>
    <w:rsid w:val="000A2B32"/>
    <w:rsid w:val="000B1840"/>
    <w:rsid w:val="000B4D64"/>
    <w:rsid w:val="000B5F99"/>
    <w:rsid w:val="000C1DA8"/>
    <w:rsid w:val="000C3946"/>
    <w:rsid w:val="000C503B"/>
    <w:rsid w:val="000C5425"/>
    <w:rsid w:val="000C5E0F"/>
    <w:rsid w:val="000D055A"/>
    <w:rsid w:val="000D14F8"/>
    <w:rsid w:val="000D2406"/>
    <w:rsid w:val="000D2A16"/>
    <w:rsid w:val="000D5C23"/>
    <w:rsid w:val="000E2DD4"/>
    <w:rsid w:val="000F44F3"/>
    <w:rsid w:val="001000E1"/>
    <w:rsid w:val="0010415A"/>
    <w:rsid w:val="0010418F"/>
    <w:rsid w:val="001203CA"/>
    <w:rsid w:val="0012163F"/>
    <w:rsid w:val="001224DE"/>
    <w:rsid w:val="001233E4"/>
    <w:rsid w:val="00124896"/>
    <w:rsid w:val="0012799A"/>
    <w:rsid w:val="00127F6C"/>
    <w:rsid w:val="00130DEE"/>
    <w:rsid w:val="001323C8"/>
    <w:rsid w:val="00134DE1"/>
    <w:rsid w:val="0013665E"/>
    <w:rsid w:val="00144E41"/>
    <w:rsid w:val="00150205"/>
    <w:rsid w:val="001528BF"/>
    <w:rsid w:val="00153140"/>
    <w:rsid w:val="00154261"/>
    <w:rsid w:val="00156583"/>
    <w:rsid w:val="00157E01"/>
    <w:rsid w:val="00157F2C"/>
    <w:rsid w:val="00162569"/>
    <w:rsid w:val="001670F9"/>
    <w:rsid w:val="00167DEF"/>
    <w:rsid w:val="00170CDA"/>
    <w:rsid w:val="00171676"/>
    <w:rsid w:val="001801F9"/>
    <w:rsid w:val="0018043B"/>
    <w:rsid w:val="001807B9"/>
    <w:rsid w:val="0018140B"/>
    <w:rsid w:val="001906A3"/>
    <w:rsid w:val="00190CE9"/>
    <w:rsid w:val="00191868"/>
    <w:rsid w:val="0019195B"/>
    <w:rsid w:val="00194729"/>
    <w:rsid w:val="001972E5"/>
    <w:rsid w:val="001A1CD8"/>
    <w:rsid w:val="001A31E1"/>
    <w:rsid w:val="001A3EE9"/>
    <w:rsid w:val="001A60B6"/>
    <w:rsid w:val="001A7705"/>
    <w:rsid w:val="001B16DF"/>
    <w:rsid w:val="001B1D53"/>
    <w:rsid w:val="001B4995"/>
    <w:rsid w:val="001B711E"/>
    <w:rsid w:val="001B78C6"/>
    <w:rsid w:val="001B7B39"/>
    <w:rsid w:val="001C48EE"/>
    <w:rsid w:val="001C51DE"/>
    <w:rsid w:val="001C5721"/>
    <w:rsid w:val="001C6BC3"/>
    <w:rsid w:val="001D07EA"/>
    <w:rsid w:val="001D100E"/>
    <w:rsid w:val="001D22A1"/>
    <w:rsid w:val="001D4A35"/>
    <w:rsid w:val="001D56D7"/>
    <w:rsid w:val="001E0636"/>
    <w:rsid w:val="001E4D73"/>
    <w:rsid w:val="001E5921"/>
    <w:rsid w:val="001E5AFB"/>
    <w:rsid w:val="001E6A46"/>
    <w:rsid w:val="001F1A59"/>
    <w:rsid w:val="001F24B3"/>
    <w:rsid w:val="001F2C44"/>
    <w:rsid w:val="001F3519"/>
    <w:rsid w:val="001F3EF0"/>
    <w:rsid w:val="001F3F35"/>
    <w:rsid w:val="00205DEB"/>
    <w:rsid w:val="00207D1B"/>
    <w:rsid w:val="002108FB"/>
    <w:rsid w:val="00211CD9"/>
    <w:rsid w:val="00211E13"/>
    <w:rsid w:val="00215D65"/>
    <w:rsid w:val="002168DF"/>
    <w:rsid w:val="00216C28"/>
    <w:rsid w:val="00223773"/>
    <w:rsid w:val="002273E1"/>
    <w:rsid w:val="00230851"/>
    <w:rsid w:val="00231137"/>
    <w:rsid w:val="00232B9C"/>
    <w:rsid w:val="00235AAD"/>
    <w:rsid w:val="00236193"/>
    <w:rsid w:val="00236C65"/>
    <w:rsid w:val="00237415"/>
    <w:rsid w:val="0024417B"/>
    <w:rsid w:val="00247314"/>
    <w:rsid w:val="00247BE1"/>
    <w:rsid w:val="0025030C"/>
    <w:rsid w:val="00251EC0"/>
    <w:rsid w:val="00253D12"/>
    <w:rsid w:val="002572F7"/>
    <w:rsid w:val="00257508"/>
    <w:rsid w:val="0026056B"/>
    <w:rsid w:val="00265D5A"/>
    <w:rsid w:val="00266B5D"/>
    <w:rsid w:val="00267750"/>
    <w:rsid w:val="00273EC9"/>
    <w:rsid w:val="002757C4"/>
    <w:rsid w:val="002846E2"/>
    <w:rsid w:val="0028775B"/>
    <w:rsid w:val="00290C27"/>
    <w:rsid w:val="0029190C"/>
    <w:rsid w:val="00292B58"/>
    <w:rsid w:val="0029428D"/>
    <w:rsid w:val="0029587A"/>
    <w:rsid w:val="002971F0"/>
    <w:rsid w:val="002A070C"/>
    <w:rsid w:val="002A3A8A"/>
    <w:rsid w:val="002A3FB8"/>
    <w:rsid w:val="002B0514"/>
    <w:rsid w:val="002B18A2"/>
    <w:rsid w:val="002B4C08"/>
    <w:rsid w:val="002B7348"/>
    <w:rsid w:val="002C3FCA"/>
    <w:rsid w:val="002C40B3"/>
    <w:rsid w:val="002C42F5"/>
    <w:rsid w:val="002C5097"/>
    <w:rsid w:val="002C5C03"/>
    <w:rsid w:val="002D3506"/>
    <w:rsid w:val="002D5ADA"/>
    <w:rsid w:val="002E2AEC"/>
    <w:rsid w:val="002E4B80"/>
    <w:rsid w:val="002E665D"/>
    <w:rsid w:val="002F05B9"/>
    <w:rsid w:val="002F1672"/>
    <w:rsid w:val="002F1726"/>
    <w:rsid w:val="002F186A"/>
    <w:rsid w:val="002F250D"/>
    <w:rsid w:val="002F5C47"/>
    <w:rsid w:val="002F5FA5"/>
    <w:rsid w:val="002F67A6"/>
    <w:rsid w:val="002F6810"/>
    <w:rsid w:val="002F6DE3"/>
    <w:rsid w:val="003000C3"/>
    <w:rsid w:val="0030286F"/>
    <w:rsid w:val="00302E58"/>
    <w:rsid w:val="0030339B"/>
    <w:rsid w:val="0030712D"/>
    <w:rsid w:val="00310A1D"/>
    <w:rsid w:val="0031163D"/>
    <w:rsid w:val="0031454A"/>
    <w:rsid w:val="0031631E"/>
    <w:rsid w:val="00316BC8"/>
    <w:rsid w:val="00317307"/>
    <w:rsid w:val="00317396"/>
    <w:rsid w:val="0032026C"/>
    <w:rsid w:val="003247CD"/>
    <w:rsid w:val="00326FFD"/>
    <w:rsid w:val="0033075E"/>
    <w:rsid w:val="003308B2"/>
    <w:rsid w:val="00333322"/>
    <w:rsid w:val="00336388"/>
    <w:rsid w:val="00350B90"/>
    <w:rsid w:val="00355D77"/>
    <w:rsid w:val="0035616E"/>
    <w:rsid w:val="0035761E"/>
    <w:rsid w:val="00360AA4"/>
    <w:rsid w:val="00362617"/>
    <w:rsid w:val="00363564"/>
    <w:rsid w:val="00364034"/>
    <w:rsid w:val="00365F50"/>
    <w:rsid w:val="00366F1F"/>
    <w:rsid w:val="00372FA1"/>
    <w:rsid w:val="00376150"/>
    <w:rsid w:val="003800C7"/>
    <w:rsid w:val="00383CDC"/>
    <w:rsid w:val="00385D39"/>
    <w:rsid w:val="0039128C"/>
    <w:rsid w:val="00394A33"/>
    <w:rsid w:val="00394BE6"/>
    <w:rsid w:val="00397C10"/>
    <w:rsid w:val="003A074E"/>
    <w:rsid w:val="003A41F6"/>
    <w:rsid w:val="003A6331"/>
    <w:rsid w:val="003B0383"/>
    <w:rsid w:val="003C00B6"/>
    <w:rsid w:val="003C429A"/>
    <w:rsid w:val="003C4736"/>
    <w:rsid w:val="003C51A7"/>
    <w:rsid w:val="003C7E5C"/>
    <w:rsid w:val="003D31BB"/>
    <w:rsid w:val="003D3C08"/>
    <w:rsid w:val="003D4BEA"/>
    <w:rsid w:val="003E077A"/>
    <w:rsid w:val="003E21A2"/>
    <w:rsid w:val="003E3FBB"/>
    <w:rsid w:val="003F0E63"/>
    <w:rsid w:val="003F0F13"/>
    <w:rsid w:val="003F2695"/>
    <w:rsid w:val="003F2CD8"/>
    <w:rsid w:val="003F3014"/>
    <w:rsid w:val="003F45B6"/>
    <w:rsid w:val="00407A56"/>
    <w:rsid w:val="0041294D"/>
    <w:rsid w:val="00412C9C"/>
    <w:rsid w:val="0042072A"/>
    <w:rsid w:val="00420EFF"/>
    <w:rsid w:val="004218E0"/>
    <w:rsid w:val="004244E1"/>
    <w:rsid w:val="00424CDA"/>
    <w:rsid w:val="00426AA5"/>
    <w:rsid w:val="0043190A"/>
    <w:rsid w:val="004358E5"/>
    <w:rsid w:val="00440511"/>
    <w:rsid w:val="00451411"/>
    <w:rsid w:val="00451795"/>
    <w:rsid w:val="00454ECE"/>
    <w:rsid w:val="00456015"/>
    <w:rsid w:val="00460877"/>
    <w:rsid w:val="00461B14"/>
    <w:rsid w:val="00461EB1"/>
    <w:rsid w:val="00462766"/>
    <w:rsid w:val="00463143"/>
    <w:rsid w:val="004639E2"/>
    <w:rsid w:val="004653C8"/>
    <w:rsid w:val="00473377"/>
    <w:rsid w:val="00474330"/>
    <w:rsid w:val="004759E0"/>
    <w:rsid w:val="00475C51"/>
    <w:rsid w:val="004825B9"/>
    <w:rsid w:val="00486E7E"/>
    <w:rsid w:val="00492946"/>
    <w:rsid w:val="00494C05"/>
    <w:rsid w:val="00494C0E"/>
    <w:rsid w:val="0049579E"/>
    <w:rsid w:val="0049756A"/>
    <w:rsid w:val="00497A8C"/>
    <w:rsid w:val="004A27A5"/>
    <w:rsid w:val="004A2AF3"/>
    <w:rsid w:val="004A6577"/>
    <w:rsid w:val="004B10B9"/>
    <w:rsid w:val="004C010C"/>
    <w:rsid w:val="004C5C1D"/>
    <w:rsid w:val="004C5EB8"/>
    <w:rsid w:val="004C71B9"/>
    <w:rsid w:val="004C7D80"/>
    <w:rsid w:val="004D13B6"/>
    <w:rsid w:val="004D2043"/>
    <w:rsid w:val="004D2DAF"/>
    <w:rsid w:val="004D5A4F"/>
    <w:rsid w:val="004D7315"/>
    <w:rsid w:val="004E02C4"/>
    <w:rsid w:val="004E2040"/>
    <w:rsid w:val="004E56AC"/>
    <w:rsid w:val="004E64ED"/>
    <w:rsid w:val="004F39AE"/>
    <w:rsid w:val="004F627C"/>
    <w:rsid w:val="0050318F"/>
    <w:rsid w:val="00503830"/>
    <w:rsid w:val="00511591"/>
    <w:rsid w:val="005139FA"/>
    <w:rsid w:val="00513E7A"/>
    <w:rsid w:val="005160D4"/>
    <w:rsid w:val="0052112E"/>
    <w:rsid w:val="00522842"/>
    <w:rsid w:val="00544D61"/>
    <w:rsid w:val="0054782D"/>
    <w:rsid w:val="00552571"/>
    <w:rsid w:val="00554160"/>
    <w:rsid w:val="005563CF"/>
    <w:rsid w:val="00556E1B"/>
    <w:rsid w:val="00557BB3"/>
    <w:rsid w:val="00570359"/>
    <w:rsid w:val="00570CC6"/>
    <w:rsid w:val="00575177"/>
    <w:rsid w:val="00582445"/>
    <w:rsid w:val="005824E2"/>
    <w:rsid w:val="00591510"/>
    <w:rsid w:val="0059619A"/>
    <w:rsid w:val="005A1B6F"/>
    <w:rsid w:val="005A487D"/>
    <w:rsid w:val="005A704F"/>
    <w:rsid w:val="005B2C73"/>
    <w:rsid w:val="005B35F4"/>
    <w:rsid w:val="005B51CD"/>
    <w:rsid w:val="005B6A13"/>
    <w:rsid w:val="005B6D24"/>
    <w:rsid w:val="005B71BD"/>
    <w:rsid w:val="005C3AD9"/>
    <w:rsid w:val="005C5DD4"/>
    <w:rsid w:val="005D0A93"/>
    <w:rsid w:val="005D4113"/>
    <w:rsid w:val="005D5EF9"/>
    <w:rsid w:val="005E461B"/>
    <w:rsid w:val="005F0176"/>
    <w:rsid w:val="005F39A2"/>
    <w:rsid w:val="005F4EAC"/>
    <w:rsid w:val="005F71E5"/>
    <w:rsid w:val="00601158"/>
    <w:rsid w:val="00601F1B"/>
    <w:rsid w:val="00606A58"/>
    <w:rsid w:val="00612059"/>
    <w:rsid w:val="006129C6"/>
    <w:rsid w:val="00615CFC"/>
    <w:rsid w:val="006162E6"/>
    <w:rsid w:val="0062020C"/>
    <w:rsid w:val="00622149"/>
    <w:rsid w:val="00624DEB"/>
    <w:rsid w:val="00625E71"/>
    <w:rsid w:val="00626148"/>
    <w:rsid w:val="00631D59"/>
    <w:rsid w:val="00632389"/>
    <w:rsid w:val="00635C09"/>
    <w:rsid w:val="0063696A"/>
    <w:rsid w:val="00640D79"/>
    <w:rsid w:val="00642866"/>
    <w:rsid w:val="0064470A"/>
    <w:rsid w:val="00646C2F"/>
    <w:rsid w:val="00661A2D"/>
    <w:rsid w:val="006650BA"/>
    <w:rsid w:val="0066584C"/>
    <w:rsid w:val="00670343"/>
    <w:rsid w:val="00671D63"/>
    <w:rsid w:val="00674E1F"/>
    <w:rsid w:val="00681DF8"/>
    <w:rsid w:val="00684CC5"/>
    <w:rsid w:val="0068618E"/>
    <w:rsid w:val="00686B5B"/>
    <w:rsid w:val="00686BA0"/>
    <w:rsid w:val="00690026"/>
    <w:rsid w:val="006936CF"/>
    <w:rsid w:val="006A15DA"/>
    <w:rsid w:val="006A1627"/>
    <w:rsid w:val="006A1D76"/>
    <w:rsid w:val="006A1FA3"/>
    <w:rsid w:val="006A2561"/>
    <w:rsid w:val="006A5D6B"/>
    <w:rsid w:val="006A6FA8"/>
    <w:rsid w:val="006B1744"/>
    <w:rsid w:val="006B3FFF"/>
    <w:rsid w:val="006C30A8"/>
    <w:rsid w:val="006C3728"/>
    <w:rsid w:val="006C54A8"/>
    <w:rsid w:val="006C5793"/>
    <w:rsid w:val="006D1B93"/>
    <w:rsid w:val="006D212F"/>
    <w:rsid w:val="006D2BC4"/>
    <w:rsid w:val="006D6047"/>
    <w:rsid w:val="006D60A6"/>
    <w:rsid w:val="006D66E9"/>
    <w:rsid w:val="006E1248"/>
    <w:rsid w:val="006E657B"/>
    <w:rsid w:val="006F0B3F"/>
    <w:rsid w:val="006F4258"/>
    <w:rsid w:val="006F71B8"/>
    <w:rsid w:val="0070061C"/>
    <w:rsid w:val="00712E34"/>
    <w:rsid w:val="00717F0F"/>
    <w:rsid w:val="00720304"/>
    <w:rsid w:val="007205C5"/>
    <w:rsid w:val="0073428F"/>
    <w:rsid w:val="007362E9"/>
    <w:rsid w:val="007402CF"/>
    <w:rsid w:val="00746018"/>
    <w:rsid w:val="00747E04"/>
    <w:rsid w:val="00752F4E"/>
    <w:rsid w:val="00753641"/>
    <w:rsid w:val="00763354"/>
    <w:rsid w:val="00765C8F"/>
    <w:rsid w:val="00766E86"/>
    <w:rsid w:val="00767B9A"/>
    <w:rsid w:val="00770275"/>
    <w:rsid w:val="00772A5A"/>
    <w:rsid w:val="00774719"/>
    <w:rsid w:val="00790216"/>
    <w:rsid w:val="00790226"/>
    <w:rsid w:val="00791433"/>
    <w:rsid w:val="0079225A"/>
    <w:rsid w:val="00795B42"/>
    <w:rsid w:val="00796EAA"/>
    <w:rsid w:val="007A0A98"/>
    <w:rsid w:val="007B63D1"/>
    <w:rsid w:val="007C030F"/>
    <w:rsid w:val="007C1B64"/>
    <w:rsid w:val="007C5E9C"/>
    <w:rsid w:val="007C7A0D"/>
    <w:rsid w:val="007D07E3"/>
    <w:rsid w:val="007D7F38"/>
    <w:rsid w:val="007E3B37"/>
    <w:rsid w:val="007E4118"/>
    <w:rsid w:val="0080306C"/>
    <w:rsid w:val="00803F6E"/>
    <w:rsid w:val="0080579E"/>
    <w:rsid w:val="00806443"/>
    <w:rsid w:val="00811530"/>
    <w:rsid w:val="00812EA6"/>
    <w:rsid w:val="00816140"/>
    <w:rsid w:val="00822869"/>
    <w:rsid w:val="00825CB8"/>
    <w:rsid w:val="00825EE6"/>
    <w:rsid w:val="008275B8"/>
    <w:rsid w:val="00827D19"/>
    <w:rsid w:val="0083060B"/>
    <w:rsid w:val="00831BAA"/>
    <w:rsid w:val="00834D2E"/>
    <w:rsid w:val="008352AC"/>
    <w:rsid w:val="008352F7"/>
    <w:rsid w:val="00836523"/>
    <w:rsid w:val="008373F8"/>
    <w:rsid w:val="00840236"/>
    <w:rsid w:val="00843977"/>
    <w:rsid w:val="0084511F"/>
    <w:rsid w:val="008600A3"/>
    <w:rsid w:val="00860BA3"/>
    <w:rsid w:val="00862048"/>
    <w:rsid w:val="008621B5"/>
    <w:rsid w:val="00864A5B"/>
    <w:rsid w:val="00865296"/>
    <w:rsid w:val="00865386"/>
    <w:rsid w:val="00874A5C"/>
    <w:rsid w:val="00875007"/>
    <w:rsid w:val="00877F0E"/>
    <w:rsid w:val="00883312"/>
    <w:rsid w:val="008849A5"/>
    <w:rsid w:val="00886E49"/>
    <w:rsid w:val="00887923"/>
    <w:rsid w:val="00887B5E"/>
    <w:rsid w:val="00887DF4"/>
    <w:rsid w:val="00891370"/>
    <w:rsid w:val="0089261A"/>
    <w:rsid w:val="00892A2B"/>
    <w:rsid w:val="00894221"/>
    <w:rsid w:val="0089436F"/>
    <w:rsid w:val="008A037B"/>
    <w:rsid w:val="008A2205"/>
    <w:rsid w:val="008A31F7"/>
    <w:rsid w:val="008A7A05"/>
    <w:rsid w:val="008B05A0"/>
    <w:rsid w:val="008B7DFE"/>
    <w:rsid w:val="008C32CF"/>
    <w:rsid w:val="008C3EA3"/>
    <w:rsid w:val="008C709B"/>
    <w:rsid w:val="008D1AB1"/>
    <w:rsid w:val="008D2DC9"/>
    <w:rsid w:val="008D4BBD"/>
    <w:rsid w:val="008D5669"/>
    <w:rsid w:val="008D6EAE"/>
    <w:rsid w:val="008D6EB4"/>
    <w:rsid w:val="008D7633"/>
    <w:rsid w:val="008E04F6"/>
    <w:rsid w:val="008E3924"/>
    <w:rsid w:val="008E5B18"/>
    <w:rsid w:val="008F0D48"/>
    <w:rsid w:val="008F128A"/>
    <w:rsid w:val="008F238C"/>
    <w:rsid w:val="008F36F2"/>
    <w:rsid w:val="008F4015"/>
    <w:rsid w:val="008F48F7"/>
    <w:rsid w:val="008F7277"/>
    <w:rsid w:val="00902485"/>
    <w:rsid w:val="00907FE9"/>
    <w:rsid w:val="00910EAE"/>
    <w:rsid w:val="00912731"/>
    <w:rsid w:val="00917A63"/>
    <w:rsid w:val="00917E7E"/>
    <w:rsid w:val="00920635"/>
    <w:rsid w:val="009249C3"/>
    <w:rsid w:val="00925D19"/>
    <w:rsid w:val="00926598"/>
    <w:rsid w:val="00926773"/>
    <w:rsid w:val="0093020A"/>
    <w:rsid w:val="00931F25"/>
    <w:rsid w:val="00932A88"/>
    <w:rsid w:val="009334A9"/>
    <w:rsid w:val="00933AE4"/>
    <w:rsid w:val="00933BDF"/>
    <w:rsid w:val="00935AA5"/>
    <w:rsid w:val="0093684C"/>
    <w:rsid w:val="00942F3C"/>
    <w:rsid w:val="00943042"/>
    <w:rsid w:val="009478B7"/>
    <w:rsid w:val="009521DD"/>
    <w:rsid w:val="00956EFB"/>
    <w:rsid w:val="00960895"/>
    <w:rsid w:val="009615AA"/>
    <w:rsid w:val="009623D9"/>
    <w:rsid w:val="00962BB7"/>
    <w:rsid w:val="00962F93"/>
    <w:rsid w:val="0096579B"/>
    <w:rsid w:val="0097210B"/>
    <w:rsid w:val="0097572E"/>
    <w:rsid w:val="0097627C"/>
    <w:rsid w:val="00976F86"/>
    <w:rsid w:val="00980B94"/>
    <w:rsid w:val="00980D12"/>
    <w:rsid w:val="009844FC"/>
    <w:rsid w:val="00993D17"/>
    <w:rsid w:val="00997303"/>
    <w:rsid w:val="009A3DE1"/>
    <w:rsid w:val="009A4FF8"/>
    <w:rsid w:val="009B2D9B"/>
    <w:rsid w:val="009B5734"/>
    <w:rsid w:val="009B596F"/>
    <w:rsid w:val="009B5C5B"/>
    <w:rsid w:val="009B7387"/>
    <w:rsid w:val="009C1241"/>
    <w:rsid w:val="009C1E80"/>
    <w:rsid w:val="009C2045"/>
    <w:rsid w:val="009C37A9"/>
    <w:rsid w:val="009C497B"/>
    <w:rsid w:val="009C5221"/>
    <w:rsid w:val="009C618A"/>
    <w:rsid w:val="009C7C71"/>
    <w:rsid w:val="009D0429"/>
    <w:rsid w:val="009D675F"/>
    <w:rsid w:val="009D69E0"/>
    <w:rsid w:val="009E2D37"/>
    <w:rsid w:val="009E5B80"/>
    <w:rsid w:val="009E5BAC"/>
    <w:rsid w:val="009E7BF3"/>
    <w:rsid w:val="009F04A2"/>
    <w:rsid w:val="009F0DD9"/>
    <w:rsid w:val="009F0EAC"/>
    <w:rsid w:val="009F6337"/>
    <w:rsid w:val="009F6546"/>
    <w:rsid w:val="00A01D04"/>
    <w:rsid w:val="00A06337"/>
    <w:rsid w:val="00A063DC"/>
    <w:rsid w:val="00A12EF6"/>
    <w:rsid w:val="00A13231"/>
    <w:rsid w:val="00A17052"/>
    <w:rsid w:val="00A17929"/>
    <w:rsid w:val="00A17CDE"/>
    <w:rsid w:val="00A26209"/>
    <w:rsid w:val="00A4247B"/>
    <w:rsid w:val="00A427D0"/>
    <w:rsid w:val="00A42D15"/>
    <w:rsid w:val="00A43E86"/>
    <w:rsid w:val="00A454EB"/>
    <w:rsid w:val="00A50A52"/>
    <w:rsid w:val="00A56248"/>
    <w:rsid w:val="00A56EF9"/>
    <w:rsid w:val="00A642D5"/>
    <w:rsid w:val="00A744CF"/>
    <w:rsid w:val="00A87F22"/>
    <w:rsid w:val="00A9021B"/>
    <w:rsid w:val="00A907BC"/>
    <w:rsid w:val="00AA0514"/>
    <w:rsid w:val="00AA165A"/>
    <w:rsid w:val="00AA2162"/>
    <w:rsid w:val="00AA3262"/>
    <w:rsid w:val="00AB1CED"/>
    <w:rsid w:val="00AB484E"/>
    <w:rsid w:val="00AB4CB2"/>
    <w:rsid w:val="00AC1532"/>
    <w:rsid w:val="00AC4B49"/>
    <w:rsid w:val="00AD296B"/>
    <w:rsid w:val="00AD4EF7"/>
    <w:rsid w:val="00AD652C"/>
    <w:rsid w:val="00AD7234"/>
    <w:rsid w:val="00AD725A"/>
    <w:rsid w:val="00AD7FEF"/>
    <w:rsid w:val="00AE165B"/>
    <w:rsid w:val="00AE28ED"/>
    <w:rsid w:val="00AE5935"/>
    <w:rsid w:val="00AF3886"/>
    <w:rsid w:val="00AF5E29"/>
    <w:rsid w:val="00B0056E"/>
    <w:rsid w:val="00B0465F"/>
    <w:rsid w:val="00B052E7"/>
    <w:rsid w:val="00B139E8"/>
    <w:rsid w:val="00B157F2"/>
    <w:rsid w:val="00B164DE"/>
    <w:rsid w:val="00B170C9"/>
    <w:rsid w:val="00B2456B"/>
    <w:rsid w:val="00B26F05"/>
    <w:rsid w:val="00B30927"/>
    <w:rsid w:val="00B4148E"/>
    <w:rsid w:val="00B41D7F"/>
    <w:rsid w:val="00B4349E"/>
    <w:rsid w:val="00B46620"/>
    <w:rsid w:val="00B466ED"/>
    <w:rsid w:val="00B50208"/>
    <w:rsid w:val="00B504E4"/>
    <w:rsid w:val="00B5126C"/>
    <w:rsid w:val="00B5439D"/>
    <w:rsid w:val="00B55DC5"/>
    <w:rsid w:val="00B56014"/>
    <w:rsid w:val="00B619FF"/>
    <w:rsid w:val="00B65683"/>
    <w:rsid w:val="00B667BA"/>
    <w:rsid w:val="00B668E2"/>
    <w:rsid w:val="00B6783E"/>
    <w:rsid w:val="00B7014A"/>
    <w:rsid w:val="00B7127A"/>
    <w:rsid w:val="00B72088"/>
    <w:rsid w:val="00B740B9"/>
    <w:rsid w:val="00B83563"/>
    <w:rsid w:val="00B855BF"/>
    <w:rsid w:val="00B857C8"/>
    <w:rsid w:val="00B86092"/>
    <w:rsid w:val="00B95CB0"/>
    <w:rsid w:val="00BA54CF"/>
    <w:rsid w:val="00BA5EFC"/>
    <w:rsid w:val="00BA63A6"/>
    <w:rsid w:val="00BB1E0A"/>
    <w:rsid w:val="00BB420B"/>
    <w:rsid w:val="00BB4539"/>
    <w:rsid w:val="00BB4C70"/>
    <w:rsid w:val="00BB634E"/>
    <w:rsid w:val="00BC1B44"/>
    <w:rsid w:val="00BC2B36"/>
    <w:rsid w:val="00BD16B0"/>
    <w:rsid w:val="00BD5283"/>
    <w:rsid w:val="00BD626F"/>
    <w:rsid w:val="00BD62E3"/>
    <w:rsid w:val="00BF283D"/>
    <w:rsid w:val="00BF780F"/>
    <w:rsid w:val="00BF7D40"/>
    <w:rsid w:val="00C027F7"/>
    <w:rsid w:val="00C0393F"/>
    <w:rsid w:val="00C05BCF"/>
    <w:rsid w:val="00C06EB2"/>
    <w:rsid w:val="00C107BF"/>
    <w:rsid w:val="00C118EF"/>
    <w:rsid w:val="00C121FF"/>
    <w:rsid w:val="00C12B90"/>
    <w:rsid w:val="00C156E7"/>
    <w:rsid w:val="00C16CA5"/>
    <w:rsid w:val="00C24EAE"/>
    <w:rsid w:val="00C26C9D"/>
    <w:rsid w:val="00C307BD"/>
    <w:rsid w:val="00C31F44"/>
    <w:rsid w:val="00C3322A"/>
    <w:rsid w:val="00C43953"/>
    <w:rsid w:val="00C446F4"/>
    <w:rsid w:val="00C44B26"/>
    <w:rsid w:val="00C46533"/>
    <w:rsid w:val="00C55257"/>
    <w:rsid w:val="00C56A41"/>
    <w:rsid w:val="00C629E9"/>
    <w:rsid w:val="00C6367E"/>
    <w:rsid w:val="00C667C1"/>
    <w:rsid w:val="00C712D8"/>
    <w:rsid w:val="00C7174C"/>
    <w:rsid w:val="00C731EA"/>
    <w:rsid w:val="00C74215"/>
    <w:rsid w:val="00C75C45"/>
    <w:rsid w:val="00C76A1A"/>
    <w:rsid w:val="00C773CF"/>
    <w:rsid w:val="00C81CFE"/>
    <w:rsid w:val="00C8454A"/>
    <w:rsid w:val="00C84F96"/>
    <w:rsid w:val="00C86DFF"/>
    <w:rsid w:val="00C877D9"/>
    <w:rsid w:val="00C90B89"/>
    <w:rsid w:val="00C94E75"/>
    <w:rsid w:val="00C95877"/>
    <w:rsid w:val="00C97341"/>
    <w:rsid w:val="00CB0EC6"/>
    <w:rsid w:val="00CB1A1F"/>
    <w:rsid w:val="00CB3510"/>
    <w:rsid w:val="00CB5A31"/>
    <w:rsid w:val="00CB6385"/>
    <w:rsid w:val="00CC0017"/>
    <w:rsid w:val="00CC106B"/>
    <w:rsid w:val="00CC1934"/>
    <w:rsid w:val="00CC19E4"/>
    <w:rsid w:val="00CC746D"/>
    <w:rsid w:val="00CC7AF9"/>
    <w:rsid w:val="00CC7E22"/>
    <w:rsid w:val="00CD0ACB"/>
    <w:rsid w:val="00CD35F5"/>
    <w:rsid w:val="00CE1495"/>
    <w:rsid w:val="00CE412D"/>
    <w:rsid w:val="00CE5FCB"/>
    <w:rsid w:val="00D00452"/>
    <w:rsid w:val="00D00EFF"/>
    <w:rsid w:val="00D1606D"/>
    <w:rsid w:val="00D27D2C"/>
    <w:rsid w:val="00D33E84"/>
    <w:rsid w:val="00D36BA2"/>
    <w:rsid w:val="00D41551"/>
    <w:rsid w:val="00D43946"/>
    <w:rsid w:val="00D4522C"/>
    <w:rsid w:val="00D47045"/>
    <w:rsid w:val="00D4785C"/>
    <w:rsid w:val="00D517AC"/>
    <w:rsid w:val="00D5499C"/>
    <w:rsid w:val="00D55C35"/>
    <w:rsid w:val="00D56F95"/>
    <w:rsid w:val="00D572ED"/>
    <w:rsid w:val="00D60A1F"/>
    <w:rsid w:val="00D6692B"/>
    <w:rsid w:val="00D7062A"/>
    <w:rsid w:val="00D70C86"/>
    <w:rsid w:val="00D8246C"/>
    <w:rsid w:val="00D83EFD"/>
    <w:rsid w:val="00D85646"/>
    <w:rsid w:val="00D85F71"/>
    <w:rsid w:val="00D862AC"/>
    <w:rsid w:val="00D87C74"/>
    <w:rsid w:val="00D90DE1"/>
    <w:rsid w:val="00D916A3"/>
    <w:rsid w:val="00D922AA"/>
    <w:rsid w:val="00D92605"/>
    <w:rsid w:val="00D92859"/>
    <w:rsid w:val="00D9376D"/>
    <w:rsid w:val="00D962D7"/>
    <w:rsid w:val="00DA2C62"/>
    <w:rsid w:val="00DA392B"/>
    <w:rsid w:val="00DA4945"/>
    <w:rsid w:val="00DA50E2"/>
    <w:rsid w:val="00DA6BE5"/>
    <w:rsid w:val="00DA7B43"/>
    <w:rsid w:val="00DB090D"/>
    <w:rsid w:val="00DB3A3D"/>
    <w:rsid w:val="00DB4AFA"/>
    <w:rsid w:val="00DB4DCF"/>
    <w:rsid w:val="00DB5232"/>
    <w:rsid w:val="00DB5E1F"/>
    <w:rsid w:val="00DB6FAA"/>
    <w:rsid w:val="00DC4747"/>
    <w:rsid w:val="00DC56FB"/>
    <w:rsid w:val="00DC5D0D"/>
    <w:rsid w:val="00DD0E68"/>
    <w:rsid w:val="00DD1A0B"/>
    <w:rsid w:val="00DD734C"/>
    <w:rsid w:val="00DD7CFD"/>
    <w:rsid w:val="00DF31C4"/>
    <w:rsid w:val="00DF4412"/>
    <w:rsid w:val="00DF5696"/>
    <w:rsid w:val="00E02B8D"/>
    <w:rsid w:val="00E048E6"/>
    <w:rsid w:val="00E04BF8"/>
    <w:rsid w:val="00E079A9"/>
    <w:rsid w:val="00E079FF"/>
    <w:rsid w:val="00E11BB7"/>
    <w:rsid w:val="00E1725D"/>
    <w:rsid w:val="00E17DE0"/>
    <w:rsid w:val="00E20392"/>
    <w:rsid w:val="00E209AE"/>
    <w:rsid w:val="00E25756"/>
    <w:rsid w:val="00E31698"/>
    <w:rsid w:val="00E402D2"/>
    <w:rsid w:val="00E41B9E"/>
    <w:rsid w:val="00E4361E"/>
    <w:rsid w:val="00E46586"/>
    <w:rsid w:val="00E46AD7"/>
    <w:rsid w:val="00E50AF0"/>
    <w:rsid w:val="00E52109"/>
    <w:rsid w:val="00E577D4"/>
    <w:rsid w:val="00E62DD0"/>
    <w:rsid w:val="00E65F9C"/>
    <w:rsid w:val="00E67332"/>
    <w:rsid w:val="00E759A3"/>
    <w:rsid w:val="00E76D7E"/>
    <w:rsid w:val="00E82720"/>
    <w:rsid w:val="00E840EB"/>
    <w:rsid w:val="00E84E79"/>
    <w:rsid w:val="00E8516C"/>
    <w:rsid w:val="00E8618D"/>
    <w:rsid w:val="00E8666A"/>
    <w:rsid w:val="00E86B71"/>
    <w:rsid w:val="00E97E88"/>
    <w:rsid w:val="00EA0401"/>
    <w:rsid w:val="00EA3DC9"/>
    <w:rsid w:val="00EA40A7"/>
    <w:rsid w:val="00EA41E2"/>
    <w:rsid w:val="00EA4E67"/>
    <w:rsid w:val="00EA4FB5"/>
    <w:rsid w:val="00EA6797"/>
    <w:rsid w:val="00EB0FAA"/>
    <w:rsid w:val="00EB105C"/>
    <w:rsid w:val="00EB6C40"/>
    <w:rsid w:val="00EC4499"/>
    <w:rsid w:val="00EC5753"/>
    <w:rsid w:val="00EC6BA5"/>
    <w:rsid w:val="00ED2F8F"/>
    <w:rsid w:val="00ED4A1E"/>
    <w:rsid w:val="00ED665A"/>
    <w:rsid w:val="00ED6C3A"/>
    <w:rsid w:val="00ED725A"/>
    <w:rsid w:val="00ED7F6B"/>
    <w:rsid w:val="00EE0BF7"/>
    <w:rsid w:val="00EE0EEC"/>
    <w:rsid w:val="00EE1118"/>
    <w:rsid w:val="00EF05E9"/>
    <w:rsid w:val="00EF2923"/>
    <w:rsid w:val="00EF3BE3"/>
    <w:rsid w:val="00EF5AD4"/>
    <w:rsid w:val="00EF7663"/>
    <w:rsid w:val="00F010E5"/>
    <w:rsid w:val="00F01D56"/>
    <w:rsid w:val="00F02CE6"/>
    <w:rsid w:val="00F10077"/>
    <w:rsid w:val="00F118C4"/>
    <w:rsid w:val="00F13500"/>
    <w:rsid w:val="00F136B1"/>
    <w:rsid w:val="00F155C3"/>
    <w:rsid w:val="00F16324"/>
    <w:rsid w:val="00F1750E"/>
    <w:rsid w:val="00F21EC2"/>
    <w:rsid w:val="00F221CC"/>
    <w:rsid w:val="00F25E99"/>
    <w:rsid w:val="00F301E1"/>
    <w:rsid w:val="00F304FB"/>
    <w:rsid w:val="00F310CF"/>
    <w:rsid w:val="00F3114E"/>
    <w:rsid w:val="00F40205"/>
    <w:rsid w:val="00F404EB"/>
    <w:rsid w:val="00F41B21"/>
    <w:rsid w:val="00F4354A"/>
    <w:rsid w:val="00F4359A"/>
    <w:rsid w:val="00F44579"/>
    <w:rsid w:val="00F54839"/>
    <w:rsid w:val="00F54FB8"/>
    <w:rsid w:val="00F55608"/>
    <w:rsid w:val="00F60896"/>
    <w:rsid w:val="00F60D49"/>
    <w:rsid w:val="00F616E2"/>
    <w:rsid w:val="00F61E85"/>
    <w:rsid w:val="00F629C7"/>
    <w:rsid w:val="00F632F9"/>
    <w:rsid w:val="00F6340D"/>
    <w:rsid w:val="00F64ACA"/>
    <w:rsid w:val="00F67B63"/>
    <w:rsid w:val="00F67BF5"/>
    <w:rsid w:val="00F70E08"/>
    <w:rsid w:val="00F71DBD"/>
    <w:rsid w:val="00F7576A"/>
    <w:rsid w:val="00F76A3E"/>
    <w:rsid w:val="00F80AAD"/>
    <w:rsid w:val="00F85116"/>
    <w:rsid w:val="00F857DA"/>
    <w:rsid w:val="00F874BA"/>
    <w:rsid w:val="00F90AA9"/>
    <w:rsid w:val="00FA59F1"/>
    <w:rsid w:val="00FA6698"/>
    <w:rsid w:val="00FA715A"/>
    <w:rsid w:val="00FB0324"/>
    <w:rsid w:val="00FB1912"/>
    <w:rsid w:val="00FB2101"/>
    <w:rsid w:val="00FB356A"/>
    <w:rsid w:val="00FB3786"/>
    <w:rsid w:val="00FB76D7"/>
    <w:rsid w:val="00FC0813"/>
    <w:rsid w:val="00FD28F9"/>
    <w:rsid w:val="00FD63BA"/>
    <w:rsid w:val="00FE0516"/>
    <w:rsid w:val="00FE1E7F"/>
    <w:rsid w:val="00FE4C53"/>
    <w:rsid w:val="00FE53BA"/>
    <w:rsid w:val="00FE558F"/>
    <w:rsid w:val="00FE5BF6"/>
    <w:rsid w:val="00FF09F3"/>
    <w:rsid w:val="00FF2481"/>
    <w:rsid w:val="00FF2A62"/>
    <w:rsid w:val="00FF2D8E"/>
    <w:rsid w:val="00FF6C38"/>
  </w:rsids>
  <m:mathPr>
    <m:mathFont m:val="Cambria Math"/>
    <m:brkBin m:val="before"/>
    <m:brkBinSub m:val="--"/>
    <m:smallFrac m:val="0"/>
    <m:dispDef/>
    <m:lMargin m:val="0"/>
    <m:rMargin m:val="0"/>
    <m:defJc m:val="centerGroup"/>
    <m:wrapIndent m:val="1440"/>
    <m:intLim m:val="subSup"/>
    <m:naryLim m:val="undOvr"/>
  </m:mathPr>
  <w:themeFontLang w:val="nl-NL"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0A2C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ard">
    <w:name w:val="Normal"/>
    <w:qFormat/>
    <w:rsid w:val="00397C10"/>
    <w:rPr>
      <w:rFonts w:ascii="Times New Roman" w:hAnsi="Times New Roman" w:cs="Times New Roman"/>
      <w:lang w:eastAsia="nl-NL"/>
    </w:rPr>
  </w:style>
  <w:style w:type="paragraph" w:styleId="Kop1">
    <w:name w:val="heading 1"/>
    <w:basedOn w:val="Standaard"/>
    <w:next w:val="Standaard"/>
    <w:link w:val="Kop1Teken"/>
    <w:uiPriority w:val="9"/>
    <w:qFormat/>
    <w:rsid w:val="00B052E7"/>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paragraph" w:styleId="Kop2">
    <w:name w:val="heading 2"/>
    <w:basedOn w:val="Standaard"/>
    <w:next w:val="Standaard"/>
    <w:link w:val="Kop2Teken"/>
    <w:uiPriority w:val="9"/>
    <w:unhideWhenUsed/>
    <w:qFormat/>
    <w:rsid w:val="004D2DAF"/>
    <w:pPr>
      <w:keepNext/>
      <w:keepLines/>
      <w:spacing w:before="40"/>
      <w:outlineLvl w:val="1"/>
    </w:pPr>
    <w:rPr>
      <w:rFonts w:asciiTheme="majorHAnsi" w:eastAsiaTheme="majorEastAsia" w:hAnsiTheme="majorHAnsi" w:cstheme="majorBidi"/>
      <w:color w:val="2E74B5" w:themeColor="accent1" w:themeShade="BF"/>
      <w:sz w:val="26"/>
      <w:szCs w:val="26"/>
      <w:lang w:eastAsia="en-US"/>
    </w:rPr>
  </w:style>
  <w:style w:type="paragraph" w:styleId="Kop3">
    <w:name w:val="heading 3"/>
    <w:basedOn w:val="Standaard"/>
    <w:next w:val="Standaard"/>
    <w:link w:val="Kop3Teken"/>
    <w:uiPriority w:val="9"/>
    <w:unhideWhenUsed/>
    <w:qFormat/>
    <w:rsid w:val="002846E2"/>
    <w:pPr>
      <w:keepNext/>
      <w:keepLines/>
      <w:spacing w:before="40"/>
      <w:outlineLvl w:val="2"/>
    </w:pPr>
    <w:rPr>
      <w:rFonts w:asciiTheme="majorHAnsi" w:eastAsiaTheme="majorEastAsia" w:hAnsiTheme="majorHAnsi" w:cstheme="majorBidi"/>
      <w:color w:val="1F4D78" w:themeColor="accent1" w:themeShade="7F"/>
      <w:lang w:eastAsia="en-U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Teken"/>
    <w:uiPriority w:val="1"/>
    <w:qFormat/>
    <w:rsid w:val="00B052E7"/>
    <w:rPr>
      <w:rFonts w:eastAsiaTheme="minorEastAsia"/>
      <w:sz w:val="22"/>
      <w:szCs w:val="22"/>
      <w:lang w:val="en-US" w:eastAsia="zh-CN"/>
    </w:rPr>
  </w:style>
  <w:style w:type="character" w:customStyle="1" w:styleId="GeenafstandTeken">
    <w:name w:val="Geen afstand Teken"/>
    <w:basedOn w:val="Standaardalinea-lettertype"/>
    <w:link w:val="Geenafstand"/>
    <w:uiPriority w:val="1"/>
    <w:rsid w:val="00B052E7"/>
    <w:rPr>
      <w:rFonts w:eastAsiaTheme="minorEastAsia"/>
      <w:sz w:val="22"/>
      <w:szCs w:val="22"/>
      <w:lang w:val="en-US" w:eastAsia="zh-CN"/>
    </w:rPr>
  </w:style>
  <w:style w:type="character" w:customStyle="1" w:styleId="Kop1Teken">
    <w:name w:val="Kop 1 Teken"/>
    <w:basedOn w:val="Standaardalinea-lettertype"/>
    <w:link w:val="Kop1"/>
    <w:uiPriority w:val="9"/>
    <w:rsid w:val="00B052E7"/>
    <w:rPr>
      <w:rFonts w:asciiTheme="majorHAnsi" w:eastAsiaTheme="majorEastAsia" w:hAnsiTheme="majorHAnsi" w:cstheme="majorBidi"/>
      <w:color w:val="2E74B5" w:themeColor="accent1" w:themeShade="BF"/>
      <w:sz w:val="32"/>
      <w:szCs w:val="32"/>
    </w:rPr>
  </w:style>
  <w:style w:type="paragraph" w:styleId="Kopvaninhoudsopgave">
    <w:name w:val="TOC Heading"/>
    <w:basedOn w:val="Kop1"/>
    <w:next w:val="Standaard"/>
    <w:uiPriority w:val="39"/>
    <w:unhideWhenUsed/>
    <w:qFormat/>
    <w:rsid w:val="00B052E7"/>
    <w:pPr>
      <w:spacing w:before="480" w:line="276" w:lineRule="auto"/>
      <w:outlineLvl w:val="9"/>
    </w:pPr>
    <w:rPr>
      <w:b/>
      <w:bCs/>
      <w:sz w:val="28"/>
      <w:szCs w:val="28"/>
      <w:lang w:eastAsia="nl-NL"/>
    </w:rPr>
  </w:style>
  <w:style w:type="paragraph" w:styleId="Inhopg1">
    <w:name w:val="toc 1"/>
    <w:basedOn w:val="Standaard"/>
    <w:next w:val="Standaard"/>
    <w:autoRedefine/>
    <w:uiPriority w:val="39"/>
    <w:unhideWhenUsed/>
    <w:rsid w:val="009B5C5B"/>
    <w:pPr>
      <w:tabs>
        <w:tab w:val="right" w:pos="9056"/>
      </w:tabs>
      <w:spacing w:before="120"/>
    </w:pPr>
    <w:rPr>
      <w:rFonts w:asciiTheme="minorHAnsi" w:hAnsiTheme="minorHAnsi" w:cstheme="minorBidi"/>
      <w:b/>
      <w:bCs/>
      <w:sz w:val="22"/>
      <w:szCs w:val="22"/>
      <w:lang w:eastAsia="en-US"/>
    </w:rPr>
  </w:style>
  <w:style w:type="paragraph" w:styleId="Inhopg2">
    <w:name w:val="toc 2"/>
    <w:basedOn w:val="Standaard"/>
    <w:next w:val="Standaard"/>
    <w:autoRedefine/>
    <w:uiPriority w:val="39"/>
    <w:unhideWhenUsed/>
    <w:rsid w:val="00962F93"/>
    <w:pPr>
      <w:tabs>
        <w:tab w:val="right" w:pos="9056"/>
      </w:tabs>
      <w:ind w:left="240"/>
    </w:pPr>
    <w:rPr>
      <w:rFonts w:asciiTheme="minorHAnsi" w:hAnsiTheme="minorHAnsi" w:cstheme="minorBidi"/>
      <w:i/>
      <w:iCs/>
      <w:sz w:val="22"/>
      <w:szCs w:val="22"/>
      <w:lang w:eastAsia="en-US"/>
    </w:rPr>
  </w:style>
  <w:style w:type="paragraph" w:styleId="Inhopg3">
    <w:name w:val="toc 3"/>
    <w:basedOn w:val="Standaard"/>
    <w:next w:val="Standaard"/>
    <w:autoRedefine/>
    <w:uiPriority w:val="39"/>
    <w:unhideWhenUsed/>
    <w:rsid w:val="00B052E7"/>
    <w:pPr>
      <w:ind w:left="480"/>
    </w:pPr>
    <w:rPr>
      <w:rFonts w:asciiTheme="minorHAnsi" w:hAnsiTheme="minorHAnsi" w:cstheme="minorBidi"/>
      <w:sz w:val="22"/>
      <w:szCs w:val="22"/>
      <w:lang w:eastAsia="en-US"/>
    </w:rPr>
  </w:style>
  <w:style w:type="paragraph" w:styleId="Inhopg4">
    <w:name w:val="toc 4"/>
    <w:basedOn w:val="Standaard"/>
    <w:next w:val="Standaard"/>
    <w:autoRedefine/>
    <w:uiPriority w:val="39"/>
    <w:semiHidden/>
    <w:unhideWhenUsed/>
    <w:rsid w:val="00B052E7"/>
    <w:pPr>
      <w:ind w:left="720"/>
    </w:pPr>
    <w:rPr>
      <w:rFonts w:asciiTheme="minorHAnsi" w:hAnsiTheme="minorHAnsi" w:cstheme="minorBidi"/>
      <w:sz w:val="20"/>
      <w:szCs w:val="20"/>
      <w:lang w:eastAsia="en-US"/>
    </w:rPr>
  </w:style>
  <w:style w:type="paragraph" w:styleId="Inhopg5">
    <w:name w:val="toc 5"/>
    <w:basedOn w:val="Standaard"/>
    <w:next w:val="Standaard"/>
    <w:autoRedefine/>
    <w:uiPriority w:val="39"/>
    <w:semiHidden/>
    <w:unhideWhenUsed/>
    <w:rsid w:val="00B052E7"/>
    <w:pPr>
      <w:ind w:left="960"/>
    </w:pPr>
    <w:rPr>
      <w:rFonts w:asciiTheme="minorHAnsi" w:hAnsiTheme="minorHAnsi" w:cstheme="minorBidi"/>
      <w:sz w:val="20"/>
      <w:szCs w:val="20"/>
      <w:lang w:eastAsia="en-US"/>
    </w:rPr>
  </w:style>
  <w:style w:type="paragraph" w:styleId="Inhopg6">
    <w:name w:val="toc 6"/>
    <w:basedOn w:val="Standaard"/>
    <w:next w:val="Standaard"/>
    <w:autoRedefine/>
    <w:uiPriority w:val="39"/>
    <w:semiHidden/>
    <w:unhideWhenUsed/>
    <w:rsid w:val="00B052E7"/>
    <w:pPr>
      <w:ind w:left="1200"/>
    </w:pPr>
    <w:rPr>
      <w:rFonts w:asciiTheme="minorHAnsi" w:hAnsiTheme="minorHAnsi" w:cstheme="minorBidi"/>
      <w:sz w:val="20"/>
      <w:szCs w:val="20"/>
      <w:lang w:eastAsia="en-US"/>
    </w:rPr>
  </w:style>
  <w:style w:type="paragraph" w:styleId="Inhopg7">
    <w:name w:val="toc 7"/>
    <w:basedOn w:val="Standaard"/>
    <w:next w:val="Standaard"/>
    <w:autoRedefine/>
    <w:uiPriority w:val="39"/>
    <w:semiHidden/>
    <w:unhideWhenUsed/>
    <w:rsid w:val="00B052E7"/>
    <w:pPr>
      <w:ind w:left="1440"/>
    </w:pPr>
    <w:rPr>
      <w:rFonts w:asciiTheme="minorHAnsi" w:hAnsiTheme="minorHAnsi" w:cstheme="minorBidi"/>
      <w:sz w:val="20"/>
      <w:szCs w:val="20"/>
      <w:lang w:eastAsia="en-US"/>
    </w:rPr>
  </w:style>
  <w:style w:type="paragraph" w:styleId="Inhopg8">
    <w:name w:val="toc 8"/>
    <w:basedOn w:val="Standaard"/>
    <w:next w:val="Standaard"/>
    <w:autoRedefine/>
    <w:uiPriority w:val="39"/>
    <w:semiHidden/>
    <w:unhideWhenUsed/>
    <w:rsid w:val="00B052E7"/>
    <w:pPr>
      <w:ind w:left="1680"/>
    </w:pPr>
    <w:rPr>
      <w:rFonts w:asciiTheme="minorHAnsi" w:hAnsiTheme="minorHAnsi" w:cstheme="minorBidi"/>
      <w:sz w:val="20"/>
      <w:szCs w:val="20"/>
      <w:lang w:eastAsia="en-US"/>
    </w:rPr>
  </w:style>
  <w:style w:type="paragraph" w:styleId="Inhopg9">
    <w:name w:val="toc 9"/>
    <w:basedOn w:val="Standaard"/>
    <w:next w:val="Standaard"/>
    <w:autoRedefine/>
    <w:uiPriority w:val="39"/>
    <w:semiHidden/>
    <w:unhideWhenUsed/>
    <w:rsid w:val="00B052E7"/>
    <w:pPr>
      <w:ind w:left="1920"/>
    </w:pPr>
    <w:rPr>
      <w:rFonts w:asciiTheme="minorHAnsi" w:hAnsiTheme="minorHAnsi" w:cstheme="minorBidi"/>
      <w:sz w:val="20"/>
      <w:szCs w:val="20"/>
      <w:lang w:eastAsia="en-US"/>
    </w:rPr>
  </w:style>
  <w:style w:type="character" w:styleId="Hyperlink">
    <w:name w:val="Hyperlink"/>
    <w:basedOn w:val="Standaardalinea-lettertype"/>
    <w:uiPriority w:val="99"/>
    <w:unhideWhenUsed/>
    <w:rsid w:val="00B052E7"/>
    <w:rPr>
      <w:color w:val="0563C1" w:themeColor="hyperlink"/>
      <w:u w:val="single"/>
    </w:rPr>
  </w:style>
  <w:style w:type="paragraph" w:styleId="Normaalweb">
    <w:name w:val="Normal (Web)"/>
    <w:basedOn w:val="Standaard"/>
    <w:uiPriority w:val="99"/>
    <w:unhideWhenUsed/>
    <w:rsid w:val="00770275"/>
    <w:pPr>
      <w:spacing w:before="100" w:beforeAutospacing="1" w:after="100" w:afterAutospacing="1"/>
    </w:pPr>
  </w:style>
  <w:style w:type="paragraph" w:styleId="Lijstalinea">
    <w:name w:val="List Paragraph"/>
    <w:basedOn w:val="Standaard"/>
    <w:uiPriority w:val="34"/>
    <w:qFormat/>
    <w:rsid w:val="00770275"/>
    <w:pPr>
      <w:ind w:left="720"/>
      <w:contextualSpacing/>
    </w:pPr>
    <w:rPr>
      <w:rFonts w:asciiTheme="minorHAnsi" w:hAnsiTheme="minorHAnsi" w:cstheme="minorBidi"/>
      <w:lang w:eastAsia="en-US"/>
    </w:rPr>
  </w:style>
  <w:style w:type="character" w:customStyle="1" w:styleId="Kop2Teken">
    <w:name w:val="Kop 2 Teken"/>
    <w:basedOn w:val="Standaardalinea-lettertype"/>
    <w:link w:val="Kop2"/>
    <w:uiPriority w:val="9"/>
    <w:rsid w:val="004D2DAF"/>
    <w:rPr>
      <w:rFonts w:asciiTheme="majorHAnsi" w:eastAsiaTheme="majorEastAsia" w:hAnsiTheme="majorHAnsi" w:cstheme="majorBidi"/>
      <w:color w:val="2E74B5" w:themeColor="accent1" w:themeShade="BF"/>
      <w:sz w:val="26"/>
      <w:szCs w:val="26"/>
    </w:rPr>
  </w:style>
  <w:style w:type="paragraph" w:styleId="Koptekst">
    <w:name w:val="header"/>
    <w:basedOn w:val="Standaard"/>
    <w:link w:val="KoptekstTeken"/>
    <w:uiPriority w:val="99"/>
    <w:unhideWhenUsed/>
    <w:rsid w:val="004D2DAF"/>
    <w:pPr>
      <w:tabs>
        <w:tab w:val="center" w:pos="4536"/>
        <w:tab w:val="right" w:pos="9072"/>
      </w:tabs>
    </w:pPr>
    <w:rPr>
      <w:rFonts w:asciiTheme="minorHAnsi" w:hAnsiTheme="minorHAnsi" w:cstheme="minorBidi"/>
      <w:lang w:eastAsia="en-US"/>
    </w:rPr>
  </w:style>
  <w:style w:type="character" w:customStyle="1" w:styleId="KoptekstTeken">
    <w:name w:val="Koptekst Teken"/>
    <w:basedOn w:val="Standaardalinea-lettertype"/>
    <w:link w:val="Koptekst"/>
    <w:uiPriority w:val="99"/>
    <w:rsid w:val="004D2DAF"/>
  </w:style>
  <w:style w:type="paragraph" w:styleId="Voettekst">
    <w:name w:val="footer"/>
    <w:basedOn w:val="Standaard"/>
    <w:link w:val="VoettekstTeken"/>
    <w:uiPriority w:val="99"/>
    <w:unhideWhenUsed/>
    <w:rsid w:val="004D2DAF"/>
    <w:pPr>
      <w:tabs>
        <w:tab w:val="center" w:pos="4536"/>
        <w:tab w:val="right" w:pos="9072"/>
      </w:tabs>
    </w:pPr>
    <w:rPr>
      <w:rFonts w:asciiTheme="minorHAnsi" w:hAnsiTheme="minorHAnsi" w:cstheme="minorBidi"/>
      <w:lang w:eastAsia="en-US"/>
    </w:rPr>
  </w:style>
  <w:style w:type="character" w:customStyle="1" w:styleId="VoettekstTeken">
    <w:name w:val="Voettekst Teken"/>
    <w:basedOn w:val="Standaardalinea-lettertype"/>
    <w:link w:val="Voettekst"/>
    <w:uiPriority w:val="99"/>
    <w:rsid w:val="004D2DAF"/>
  </w:style>
  <w:style w:type="character" w:styleId="Paginanummer">
    <w:name w:val="page number"/>
    <w:basedOn w:val="Standaardalinea-lettertype"/>
    <w:uiPriority w:val="99"/>
    <w:semiHidden/>
    <w:unhideWhenUsed/>
    <w:rsid w:val="004D2DAF"/>
  </w:style>
  <w:style w:type="table" w:styleId="Tabelraster">
    <w:name w:val="Table Grid"/>
    <w:basedOn w:val="Standaardtabel"/>
    <w:uiPriority w:val="39"/>
    <w:rsid w:val="00A170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Rastertabel2-accent11">
    <w:name w:val="Rastertabel 2 - accent 11"/>
    <w:basedOn w:val="Standaardtabel"/>
    <w:uiPriority w:val="47"/>
    <w:rsid w:val="00A17052"/>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ibliografie">
    <w:name w:val="Bibliography"/>
    <w:basedOn w:val="Standaard"/>
    <w:next w:val="Standaard"/>
    <w:uiPriority w:val="37"/>
    <w:unhideWhenUsed/>
    <w:rsid w:val="00215D65"/>
    <w:rPr>
      <w:rFonts w:asciiTheme="minorHAnsi" w:hAnsiTheme="minorHAnsi" w:cstheme="minorBidi"/>
      <w:lang w:eastAsia="en-US"/>
    </w:rPr>
  </w:style>
  <w:style w:type="table" w:customStyle="1" w:styleId="Rastertabel1licht-accent51">
    <w:name w:val="Rastertabel 1 licht - accent 51"/>
    <w:basedOn w:val="Standaardtabel"/>
    <w:uiPriority w:val="46"/>
    <w:rsid w:val="002E4B80"/>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elzonderopmaak11">
    <w:name w:val="Tabel zonder opmaak 11"/>
    <w:basedOn w:val="Standaardtabel"/>
    <w:uiPriority w:val="41"/>
    <w:rsid w:val="002E4B80"/>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Rastertabel6kleurig-accent11">
    <w:name w:val="Rastertabel 6 kleurig - accent 11"/>
    <w:basedOn w:val="Standaardtabel"/>
    <w:uiPriority w:val="51"/>
    <w:rsid w:val="002E4B80"/>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ntekst">
    <w:name w:val="Balloon Text"/>
    <w:basedOn w:val="Standaard"/>
    <w:link w:val="BallontekstTeken"/>
    <w:uiPriority w:val="99"/>
    <w:semiHidden/>
    <w:unhideWhenUsed/>
    <w:rsid w:val="00C156E7"/>
    <w:rPr>
      <w:rFonts w:ascii="Tahoma" w:hAnsi="Tahoma" w:cs="Tahoma"/>
      <w:sz w:val="16"/>
      <w:szCs w:val="16"/>
      <w:lang w:eastAsia="en-US"/>
    </w:rPr>
  </w:style>
  <w:style w:type="character" w:customStyle="1" w:styleId="BallontekstTeken">
    <w:name w:val="Ballontekst Teken"/>
    <w:basedOn w:val="Standaardalinea-lettertype"/>
    <w:link w:val="Ballontekst"/>
    <w:uiPriority w:val="99"/>
    <w:semiHidden/>
    <w:rsid w:val="00C156E7"/>
    <w:rPr>
      <w:rFonts w:ascii="Tahoma" w:hAnsi="Tahoma" w:cs="Tahoma"/>
      <w:sz w:val="16"/>
      <w:szCs w:val="16"/>
    </w:rPr>
  </w:style>
  <w:style w:type="character" w:styleId="Verwijzingopmerking">
    <w:name w:val="annotation reference"/>
    <w:basedOn w:val="Standaardalinea-lettertype"/>
    <w:uiPriority w:val="99"/>
    <w:semiHidden/>
    <w:unhideWhenUsed/>
    <w:rsid w:val="00C156E7"/>
    <w:rPr>
      <w:sz w:val="16"/>
      <w:szCs w:val="16"/>
    </w:rPr>
  </w:style>
  <w:style w:type="paragraph" w:styleId="Tekstopmerking">
    <w:name w:val="annotation text"/>
    <w:basedOn w:val="Standaard"/>
    <w:link w:val="TekstopmerkingTeken"/>
    <w:uiPriority w:val="99"/>
    <w:semiHidden/>
    <w:unhideWhenUsed/>
    <w:rsid w:val="00C156E7"/>
    <w:rPr>
      <w:rFonts w:asciiTheme="minorHAnsi" w:hAnsiTheme="minorHAnsi" w:cstheme="minorBidi"/>
      <w:sz w:val="20"/>
      <w:szCs w:val="20"/>
      <w:lang w:eastAsia="en-US"/>
    </w:rPr>
  </w:style>
  <w:style w:type="character" w:customStyle="1" w:styleId="TekstopmerkingTeken">
    <w:name w:val="Tekst opmerking Teken"/>
    <w:basedOn w:val="Standaardalinea-lettertype"/>
    <w:link w:val="Tekstopmerking"/>
    <w:uiPriority w:val="99"/>
    <w:semiHidden/>
    <w:rsid w:val="00C156E7"/>
    <w:rPr>
      <w:sz w:val="20"/>
      <w:szCs w:val="20"/>
    </w:rPr>
  </w:style>
  <w:style w:type="paragraph" w:styleId="Onderwerpvanopmerking">
    <w:name w:val="annotation subject"/>
    <w:basedOn w:val="Tekstopmerking"/>
    <w:next w:val="Tekstopmerking"/>
    <w:link w:val="OnderwerpvanopmerkingTeken"/>
    <w:uiPriority w:val="99"/>
    <w:semiHidden/>
    <w:unhideWhenUsed/>
    <w:rsid w:val="00C156E7"/>
    <w:rPr>
      <w:b/>
      <w:bCs/>
    </w:rPr>
  </w:style>
  <w:style w:type="character" w:customStyle="1" w:styleId="OnderwerpvanopmerkingTeken">
    <w:name w:val="Onderwerp van opmerking Teken"/>
    <w:basedOn w:val="TekstopmerkingTeken"/>
    <w:link w:val="Onderwerpvanopmerking"/>
    <w:uiPriority w:val="99"/>
    <w:semiHidden/>
    <w:rsid w:val="00C156E7"/>
    <w:rPr>
      <w:b/>
      <w:bCs/>
      <w:sz w:val="20"/>
      <w:szCs w:val="20"/>
    </w:rPr>
  </w:style>
  <w:style w:type="character" w:styleId="GevolgdeHyperlink">
    <w:name w:val="FollowedHyperlink"/>
    <w:basedOn w:val="Standaardalinea-lettertype"/>
    <w:uiPriority w:val="99"/>
    <w:semiHidden/>
    <w:unhideWhenUsed/>
    <w:rsid w:val="008E5B18"/>
    <w:rPr>
      <w:color w:val="954F72" w:themeColor="followedHyperlink"/>
      <w:u w:val="single"/>
    </w:rPr>
  </w:style>
  <w:style w:type="character" w:customStyle="1" w:styleId="Kop3Teken">
    <w:name w:val="Kop 3 Teken"/>
    <w:basedOn w:val="Standaardalinea-lettertype"/>
    <w:link w:val="Kop3"/>
    <w:uiPriority w:val="9"/>
    <w:rsid w:val="002846E2"/>
    <w:rPr>
      <w:rFonts w:asciiTheme="majorHAnsi" w:eastAsiaTheme="majorEastAsia" w:hAnsiTheme="majorHAnsi" w:cstheme="majorBidi"/>
      <w:color w:val="1F4D78" w:themeColor="accent1" w:themeShade="7F"/>
    </w:rPr>
  </w:style>
  <w:style w:type="table" w:styleId="Rastertabel2-accent1">
    <w:name w:val="Grid Table 2 Accent 1"/>
    <w:basedOn w:val="Standaardtabel"/>
    <w:uiPriority w:val="47"/>
    <w:rsid w:val="006129C6"/>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ocumentstructuur">
    <w:name w:val="Document Map"/>
    <w:basedOn w:val="Standaard"/>
    <w:link w:val="DocumentstructuurTeken"/>
    <w:uiPriority w:val="99"/>
    <w:semiHidden/>
    <w:unhideWhenUsed/>
    <w:rsid w:val="00ED6C3A"/>
    <w:rPr>
      <w:lang w:eastAsia="en-US"/>
    </w:rPr>
  </w:style>
  <w:style w:type="character" w:customStyle="1" w:styleId="DocumentstructuurTeken">
    <w:name w:val="Documentstructuur Teken"/>
    <w:basedOn w:val="Standaardalinea-lettertype"/>
    <w:link w:val="Documentstructuur"/>
    <w:uiPriority w:val="99"/>
    <w:semiHidden/>
    <w:rsid w:val="00ED6C3A"/>
    <w:rPr>
      <w:rFonts w:ascii="Times New Roman" w:hAnsi="Times New Roman" w:cs="Times New Roman"/>
    </w:rPr>
  </w:style>
  <w:style w:type="paragraph" w:styleId="Revisie">
    <w:name w:val="Revision"/>
    <w:hidden/>
    <w:uiPriority w:val="99"/>
    <w:semiHidden/>
    <w:rsid w:val="00EE0EEC"/>
    <w:rPr>
      <w:rFonts w:ascii="Times New Roman" w:hAnsi="Times New Roman" w:cs="Times New Roman"/>
      <w:lang w:eastAsia="nl-NL"/>
    </w:rPr>
  </w:style>
  <w:style w:type="table" w:styleId="Rastertabel4-accent1">
    <w:name w:val="Grid Table 4 Accent 1"/>
    <w:basedOn w:val="Standaardtabel"/>
    <w:uiPriority w:val="49"/>
    <w:rsid w:val="00257508"/>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Rastertabel4-accent2">
    <w:name w:val="Grid Table 4 Accent 2"/>
    <w:basedOn w:val="Standaardtabel"/>
    <w:uiPriority w:val="49"/>
    <w:rsid w:val="0097210B"/>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1licht-accent1">
    <w:name w:val="Grid Table 1 Light Accent 1"/>
    <w:basedOn w:val="Standaardtabel"/>
    <w:uiPriority w:val="46"/>
    <w:rsid w:val="0097210B"/>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Voetnoottekst">
    <w:name w:val="footnote text"/>
    <w:basedOn w:val="Standaard"/>
    <w:link w:val="VoetnoottekstTeken"/>
    <w:uiPriority w:val="99"/>
    <w:unhideWhenUsed/>
    <w:rsid w:val="003B0383"/>
  </w:style>
  <w:style w:type="character" w:customStyle="1" w:styleId="VoetnoottekstTeken">
    <w:name w:val="Voetnoottekst Teken"/>
    <w:basedOn w:val="Standaardalinea-lettertype"/>
    <w:link w:val="Voetnoottekst"/>
    <w:uiPriority w:val="99"/>
    <w:rsid w:val="003B0383"/>
    <w:rPr>
      <w:rFonts w:ascii="Times New Roman" w:hAnsi="Times New Roman" w:cs="Times New Roman"/>
      <w:lang w:eastAsia="nl-NL"/>
    </w:rPr>
  </w:style>
  <w:style w:type="character" w:styleId="Voetnootmarkering">
    <w:name w:val="footnote reference"/>
    <w:basedOn w:val="Standaardalinea-lettertype"/>
    <w:uiPriority w:val="99"/>
    <w:unhideWhenUsed/>
    <w:rsid w:val="003B03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45431">
      <w:bodyDiv w:val="1"/>
      <w:marLeft w:val="0"/>
      <w:marRight w:val="0"/>
      <w:marTop w:val="0"/>
      <w:marBottom w:val="0"/>
      <w:divBdr>
        <w:top w:val="none" w:sz="0" w:space="0" w:color="auto"/>
        <w:left w:val="none" w:sz="0" w:space="0" w:color="auto"/>
        <w:bottom w:val="none" w:sz="0" w:space="0" w:color="auto"/>
        <w:right w:val="none" w:sz="0" w:space="0" w:color="auto"/>
      </w:divBdr>
    </w:div>
    <w:div w:id="65496112">
      <w:bodyDiv w:val="1"/>
      <w:marLeft w:val="0"/>
      <w:marRight w:val="0"/>
      <w:marTop w:val="0"/>
      <w:marBottom w:val="0"/>
      <w:divBdr>
        <w:top w:val="none" w:sz="0" w:space="0" w:color="auto"/>
        <w:left w:val="none" w:sz="0" w:space="0" w:color="auto"/>
        <w:bottom w:val="none" w:sz="0" w:space="0" w:color="auto"/>
        <w:right w:val="none" w:sz="0" w:space="0" w:color="auto"/>
      </w:divBdr>
    </w:div>
    <w:div w:id="105739677">
      <w:bodyDiv w:val="1"/>
      <w:marLeft w:val="0"/>
      <w:marRight w:val="0"/>
      <w:marTop w:val="0"/>
      <w:marBottom w:val="0"/>
      <w:divBdr>
        <w:top w:val="none" w:sz="0" w:space="0" w:color="auto"/>
        <w:left w:val="none" w:sz="0" w:space="0" w:color="auto"/>
        <w:bottom w:val="none" w:sz="0" w:space="0" w:color="auto"/>
        <w:right w:val="none" w:sz="0" w:space="0" w:color="auto"/>
      </w:divBdr>
      <w:divsChild>
        <w:div w:id="505285663">
          <w:marLeft w:val="0"/>
          <w:marRight w:val="0"/>
          <w:marTop w:val="0"/>
          <w:marBottom w:val="0"/>
          <w:divBdr>
            <w:top w:val="none" w:sz="0" w:space="0" w:color="auto"/>
            <w:left w:val="none" w:sz="0" w:space="0" w:color="auto"/>
            <w:bottom w:val="none" w:sz="0" w:space="0" w:color="auto"/>
            <w:right w:val="none" w:sz="0" w:space="0" w:color="auto"/>
          </w:divBdr>
          <w:divsChild>
            <w:div w:id="1729568828">
              <w:marLeft w:val="0"/>
              <w:marRight w:val="0"/>
              <w:marTop w:val="0"/>
              <w:marBottom w:val="0"/>
              <w:divBdr>
                <w:top w:val="none" w:sz="0" w:space="0" w:color="auto"/>
                <w:left w:val="none" w:sz="0" w:space="0" w:color="auto"/>
                <w:bottom w:val="none" w:sz="0" w:space="0" w:color="auto"/>
                <w:right w:val="none" w:sz="0" w:space="0" w:color="auto"/>
              </w:divBdr>
              <w:divsChild>
                <w:div w:id="1483765378">
                  <w:marLeft w:val="0"/>
                  <w:marRight w:val="0"/>
                  <w:marTop w:val="0"/>
                  <w:marBottom w:val="0"/>
                  <w:divBdr>
                    <w:top w:val="none" w:sz="0" w:space="0" w:color="auto"/>
                    <w:left w:val="none" w:sz="0" w:space="0" w:color="auto"/>
                    <w:bottom w:val="none" w:sz="0" w:space="0" w:color="auto"/>
                    <w:right w:val="none" w:sz="0" w:space="0" w:color="auto"/>
                  </w:divBdr>
                </w:div>
                <w:div w:id="7124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14221">
      <w:bodyDiv w:val="1"/>
      <w:marLeft w:val="0"/>
      <w:marRight w:val="0"/>
      <w:marTop w:val="0"/>
      <w:marBottom w:val="0"/>
      <w:divBdr>
        <w:top w:val="none" w:sz="0" w:space="0" w:color="auto"/>
        <w:left w:val="none" w:sz="0" w:space="0" w:color="auto"/>
        <w:bottom w:val="none" w:sz="0" w:space="0" w:color="auto"/>
        <w:right w:val="none" w:sz="0" w:space="0" w:color="auto"/>
      </w:divBdr>
    </w:div>
    <w:div w:id="119151343">
      <w:bodyDiv w:val="1"/>
      <w:marLeft w:val="0"/>
      <w:marRight w:val="0"/>
      <w:marTop w:val="0"/>
      <w:marBottom w:val="0"/>
      <w:divBdr>
        <w:top w:val="none" w:sz="0" w:space="0" w:color="auto"/>
        <w:left w:val="none" w:sz="0" w:space="0" w:color="auto"/>
        <w:bottom w:val="none" w:sz="0" w:space="0" w:color="auto"/>
        <w:right w:val="none" w:sz="0" w:space="0" w:color="auto"/>
      </w:divBdr>
    </w:div>
    <w:div w:id="120225228">
      <w:bodyDiv w:val="1"/>
      <w:marLeft w:val="0"/>
      <w:marRight w:val="0"/>
      <w:marTop w:val="0"/>
      <w:marBottom w:val="0"/>
      <w:divBdr>
        <w:top w:val="none" w:sz="0" w:space="0" w:color="auto"/>
        <w:left w:val="none" w:sz="0" w:space="0" w:color="auto"/>
        <w:bottom w:val="none" w:sz="0" w:space="0" w:color="auto"/>
        <w:right w:val="none" w:sz="0" w:space="0" w:color="auto"/>
      </w:divBdr>
    </w:div>
    <w:div w:id="140050709">
      <w:bodyDiv w:val="1"/>
      <w:marLeft w:val="0"/>
      <w:marRight w:val="0"/>
      <w:marTop w:val="0"/>
      <w:marBottom w:val="0"/>
      <w:divBdr>
        <w:top w:val="none" w:sz="0" w:space="0" w:color="auto"/>
        <w:left w:val="none" w:sz="0" w:space="0" w:color="auto"/>
        <w:bottom w:val="none" w:sz="0" w:space="0" w:color="auto"/>
        <w:right w:val="none" w:sz="0" w:space="0" w:color="auto"/>
      </w:divBdr>
    </w:div>
    <w:div w:id="189758736">
      <w:bodyDiv w:val="1"/>
      <w:marLeft w:val="0"/>
      <w:marRight w:val="0"/>
      <w:marTop w:val="0"/>
      <w:marBottom w:val="0"/>
      <w:divBdr>
        <w:top w:val="none" w:sz="0" w:space="0" w:color="auto"/>
        <w:left w:val="none" w:sz="0" w:space="0" w:color="auto"/>
        <w:bottom w:val="none" w:sz="0" w:space="0" w:color="auto"/>
        <w:right w:val="none" w:sz="0" w:space="0" w:color="auto"/>
      </w:divBdr>
    </w:div>
    <w:div w:id="197209384">
      <w:bodyDiv w:val="1"/>
      <w:marLeft w:val="0"/>
      <w:marRight w:val="0"/>
      <w:marTop w:val="0"/>
      <w:marBottom w:val="0"/>
      <w:divBdr>
        <w:top w:val="none" w:sz="0" w:space="0" w:color="auto"/>
        <w:left w:val="none" w:sz="0" w:space="0" w:color="auto"/>
        <w:bottom w:val="none" w:sz="0" w:space="0" w:color="auto"/>
        <w:right w:val="none" w:sz="0" w:space="0" w:color="auto"/>
      </w:divBdr>
    </w:div>
    <w:div w:id="205072548">
      <w:bodyDiv w:val="1"/>
      <w:marLeft w:val="0"/>
      <w:marRight w:val="0"/>
      <w:marTop w:val="0"/>
      <w:marBottom w:val="0"/>
      <w:divBdr>
        <w:top w:val="none" w:sz="0" w:space="0" w:color="auto"/>
        <w:left w:val="none" w:sz="0" w:space="0" w:color="auto"/>
        <w:bottom w:val="none" w:sz="0" w:space="0" w:color="auto"/>
        <w:right w:val="none" w:sz="0" w:space="0" w:color="auto"/>
      </w:divBdr>
    </w:div>
    <w:div w:id="222110047">
      <w:bodyDiv w:val="1"/>
      <w:marLeft w:val="0"/>
      <w:marRight w:val="0"/>
      <w:marTop w:val="0"/>
      <w:marBottom w:val="0"/>
      <w:divBdr>
        <w:top w:val="none" w:sz="0" w:space="0" w:color="auto"/>
        <w:left w:val="none" w:sz="0" w:space="0" w:color="auto"/>
        <w:bottom w:val="none" w:sz="0" w:space="0" w:color="auto"/>
        <w:right w:val="none" w:sz="0" w:space="0" w:color="auto"/>
      </w:divBdr>
      <w:divsChild>
        <w:div w:id="212037840">
          <w:marLeft w:val="0"/>
          <w:marRight w:val="0"/>
          <w:marTop w:val="0"/>
          <w:marBottom w:val="0"/>
          <w:divBdr>
            <w:top w:val="none" w:sz="0" w:space="0" w:color="auto"/>
            <w:left w:val="none" w:sz="0" w:space="0" w:color="auto"/>
            <w:bottom w:val="none" w:sz="0" w:space="0" w:color="auto"/>
            <w:right w:val="none" w:sz="0" w:space="0" w:color="auto"/>
          </w:divBdr>
          <w:divsChild>
            <w:div w:id="2080247005">
              <w:marLeft w:val="0"/>
              <w:marRight w:val="0"/>
              <w:marTop w:val="0"/>
              <w:marBottom w:val="0"/>
              <w:divBdr>
                <w:top w:val="none" w:sz="0" w:space="0" w:color="auto"/>
                <w:left w:val="none" w:sz="0" w:space="0" w:color="auto"/>
                <w:bottom w:val="none" w:sz="0" w:space="0" w:color="auto"/>
                <w:right w:val="none" w:sz="0" w:space="0" w:color="auto"/>
              </w:divBdr>
              <w:divsChild>
                <w:div w:id="537744773">
                  <w:marLeft w:val="0"/>
                  <w:marRight w:val="0"/>
                  <w:marTop w:val="0"/>
                  <w:marBottom w:val="0"/>
                  <w:divBdr>
                    <w:top w:val="none" w:sz="0" w:space="0" w:color="auto"/>
                    <w:left w:val="none" w:sz="0" w:space="0" w:color="auto"/>
                    <w:bottom w:val="none" w:sz="0" w:space="0" w:color="auto"/>
                    <w:right w:val="none" w:sz="0" w:space="0" w:color="auto"/>
                  </w:divBdr>
                  <w:divsChild>
                    <w:div w:id="72845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996739">
      <w:bodyDiv w:val="1"/>
      <w:marLeft w:val="0"/>
      <w:marRight w:val="0"/>
      <w:marTop w:val="0"/>
      <w:marBottom w:val="0"/>
      <w:divBdr>
        <w:top w:val="none" w:sz="0" w:space="0" w:color="auto"/>
        <w:left w:val="none" w:sz="0" w:space="0" w:color="auto"/>
        <w:bottom w:val="none" w:sz="0" w:space="0" w:color="auto"/>
        <w:right w:val="none" w:sz="0" w:space="0" w:color="auto"/>
      </w:divBdr>
    </w:div>
    <w:div w:id="291596394">
      <w:bodyDiv w:val="1"/>
      <w:marLeft w:val="0"/>
      <w:marRight w:val="0"/>
      <w:marTop w:val="0"/>
      <w:marBottom w:val="0"/>
      <w:divBdr>
        <w:top w:val="none" w:sz="0" w:space="0" w:color="auto"/>
        <w:left w:val="none" w:sz="0" w:space="0" w:color="auto"/>
        <w:bottom w:val="none" w:sz="0" w:space="0" w:color="auto"/>
        <w:right w:val="none" w:sz="0" w:space="0" w:color="auto"/>
      </w:divBdr>
    </w:div>
    <w:div w:id="302462890">
      <w:bodyDiv w:val="1"/>
      <w:marLeft w:val="0"/>
      <w:marRight w:val="0"/>
      <w:marTop w:val="0"/>
      <w:marBottom w:val="0"/>
      <w:divBdr>
        <w:top w:val="none" w:sz="0" w:space="0" w:color="auto"/>
        <w:left w:val="none" w:sz="0" w:space="0" w:color="auto"/>
        <w:bottom w:val="none" w:sz="0" w:space="0" w:color="auto"/>
        <w:right w:val="none" w:sz="0" w:space="0" w:color="auto"/>
      </w:divBdr>
    </w:div>
    <w:div w:id="316496282">
      <w:bodyDiv w:val="1"/>
      <w:marLeft w:val="0"/>
      <w:marRight w:val="0"/>
      <w:marTop w:val="0"/>
      <w:marBottom w:val="0"/>
      <w:divBdr>
        <w:top w:val="none" w:sz="0" w:space="0" w:color="auto"/>
        <w:left w:val="none" w:sz="0" w:space="0" w:color="auto"/>
        <w:bottom w:val="none" w:sz="0" w:space="0" w:color="auto"/>
        <w:right w:val="none" w:sz="0" w:space="0" w:color="auto"/>
      </w:divBdr>
    </w:div>
    <w:div w:id="329916513">
      <w:bodyDiv w:val="1"/>
      <w:marLeft w:val="0"/>
      <w:marRight w:val="0"/>
      <w:marTop w:val="0"/>
      <w:marBottom w:val="0"/>
      <w:divBdr>
        <w:top w:val="none" w:sz="0" w:space="0" w:color="auto"/>
        <w:left w:val="none" w:sz="0" w:space="0" w:color="auto"/>
        <w:bottom w:val="none" w:sz="0" w:space="0" w:color="auto"/>
        <w:right w:val="none" w:sz="0" w:space="0" w:color="auto"/>
      </w:divBdr>
    </w:div>
    <w:div w:id="335956994">
      <w:bodyDiv w:val="1"/>
      <w:marLeft w:val="0"/>
      <w:marRight w:val="0"/>
      <w:marTop w:val="0"/>
      <w:marBottom w:val="0"/>
      <w:divBdr>
        <w:top w:val="none" w:sz="0" w:space="0" w:color="auto"/>
        <w:left w:val="none" w:sz="0" w:space="0" w:color="auto"/>
        <w:bottom w:val="none" w:sz="0" w:space="0" w:color="auto"/>
        <w:right w:val="none" w:sz="0" w:space="0" w:color="auto"/>
      </w:divBdr>
    </w:div>
    <w:div w:id="354188889">
      <w:bodyDiv w:val="1"/>
      <w:marLeft w:val="0"/>
      <w:marRight w:val="0"/>
      <w:marTop w:val="0"/>
      <w:marBottom w:val="0"/>
      <w:divBdr>
        <w:top w:val="none" w:sz="0" w:space="0" w:color="auto"/>
        <w:left w:val="none" w:sz="0" w:space="0" w:color="auto"/>
        <w:bottom w:val="none" w:sz="0" w:space="0" w:color="auto"/>
        <w:right w:val="none" w:sz="0" w:space="0" w:color="auto"/>
      </w:divBdr>
    </w:div>
    <w:div w:id="358436729">
      <w:bodyDiv w:val="1"/>
      <w:marLeft w:val="0"/>
      <w:marRight w:val="0"/>
      <w:marTop w:val="0"/>
      <w:marBottom w:val="0"/>
      <w:divBdr>
        <w:top w:val="none" w:sz="0" w:space="0" w:color="auto"/>
        <w:left w:val="none" w:sz="0" w:space="0" w:color="auto"/>
        <w:bottom w:val="none" w:sz="0" w:space="0" w:color="auto"/>
        <w:right w:val="none" w:sz="0" w:space="0" w:color="auto"/>
      </w:divBdr>
    </w:div>
    <w:div w:id="397824872">
      <w:bodyDiv w:val="1"/>
      <w:marLeft w:val="0"/>
      <w:marRight w:val="0"/>
      <w:marTop w:val="0"/>
      <w:marBottom w:val="0"/>
      <w:divBdr>
        <w:top w:val="none" w:sz="0" w:space="0" w:color="auto"/>
        <w:left w:val="none" w:sz="0" w:space="0" w:color="auto"/>
        <w:bottom w:val="none" w:sz="0" w:space="0" w:color="auto"/>
        <w:right w:val="none" w:sz="0" w:space="0" w:color="auto"/>
      </w:divBdr>
    </w:div>
    <w:div w:id="401752776">
      <w:bodyDiv w:val="1"/>
      <w:marLeft w:val="0"/>
      <w:marRight w:val="0"/>
      <w:marTop w:val="0"/>
      <w:marBottom w:val="0"/>
      <w:divBdr>
        <w:top w:val="none" w:sz="0" w:space="0" w:color="auto"/>
        <w:left w:val="none" w:sz="0" w:space="0" w:color="auto"/>
        <w:bottom w:val="none" w:sz="0" w:space="0" w:color="auto"/>
        <w:right w:val="none" w:sz="0" w:space="0" w:color="auto"/>
      </w:divBdr>
    </w:div>
    <w:div w:id="488441548">
      <w:bodyDiv w:val="1"/>
      <w:marLeft w:val="0"/>
      <w:marRight w:val="0"/>
      <w:marTop w:val="0"/>
      <w:marBottom w:val="0"/>
      <w:divBdr>
        <w:top w:val="none" w:sz="0" w:space="0" w:color="auto"/>
        <w:left w:val="none" w:sz="0" w:space="0" w:color="auto"/>
        <w:bottom w:val="none" w:sz="0" w:space="0" w:color="auto"/>
        <w:right w:val="none" w:sz="0" w:space="0" w:color="auto"/>
      </w:divBdr>
    </w:div>
    <w:div w:id="521168755">
      <w:bodyDiv w:val="1"/>
      <w:marLeft w:val="0"/>
      <w:marRight w:val="0"/>
      <w:marTop w:val="0"/>
      <w:marBottom w:val="0"/>
      <w:divBdr>
        <w:top w:val="none" w:sz="0" w:space="0" w:color="auto"/>
        <w:left w:val="none" w:sz="0" w:space="0" w:color="auto"/>
        <w:bottom w:val="none" w:sz="0" w:space="0" w:color="auto"/>
        <w:right w:val="none" w:sz="0" w:space="0" w:color="auto"/>
      </w:divBdr>
    </w:div>
    <w:div w:id="541790523">
      <w:bodyDiv w:val="1"/>
      <w:marLeft w:val="0"/>
      <w:marRight w:val="0"/>
      <w:marTop w:val="0"/>
      <w:marBottom w:val="0"/>
      <w:divBdr>
        <w:top w:val="none" w:sz="0" w:space="0" w:color="auto"/>
        <w:left w:val="none" w:sz="0" w:space="0" w:color="auto"/>
        <w:bottom w:val="none" w:sz="0" w:space="0" w:color="auto"/>
        <w:right w:val="none" w:sz="0" w:space="0" w:color="auto"/>
      </w:divBdr>
    </w:div>
    <w:div w:id="549339168">
      <w:bodyDiv w:val="1"/>
      <w:marLeft w:val="0"/>
      <w:marRight w:val="0"/>
      <w:marTop w:val="0"/>
      <w:marBottom w:val="0"/>
      <w:divBdr>
        <w:top w:val="none" w:sz="0" w:space="0" w:color="auto"/>
        <w:left w:val="none" w:sz="0" w:space="0" w:color="auto"/>
        <w:bottom w:val="none" w:sz="0" w:space="0" w:color="auto"/>
        <w:right w:val="none" w:sz="0" w:space="0" w:color="auto"/>
      </w:divBdr>
    </w:div>
    <w:div w:id="600183747">
      <w:bodyDiv w:val="1"/>
      <w:marLeft w:val="0"/>
      <w:marRight w:val="0"/>
      <w:marTop w:val="0"/>
      <w:marBottom w:val="0"/>
      <w:divBdr>
        <w:top w:val="none" w:sz="0" w:space="0" w:color="auto"/>
        <w:left w:val="none" w:sz="0" w:space="0" w:color="auto"/>
        <w:bottom w:val="none" w:sz="0" w:space="0" w:color="auto"/>
        <w:right w:val="none" w:sz="0" w:space="0" w:color="auto"/>
      </w:divBdr>
    </w:div>
    <w:div w:id="616369637">
      <w:bodyDiv w:val="1"/>
      <w:marLeft w:val="0"/>
      <w:marRight w:val="0"/>
      <w:marTop w:val="0"/>
      <w:marBottom w:val="0"/>
      <w:divBdr>
        <w:top w:val="none" w:sz="0" w:space="0" w:color="auto"/>
        <w:left w:val="none" w:sz="0" w:space="0" w:color="auto"/>
        <w:bottom w:val="none" w:sz="0" w:space="0" w:color="auto"/>
        <w:right w:val="none" w:sz="0" w:space="0" w:color="auto"/>
      </w:divBdr>
    </w:div>
    <w:div w:id="626008414">
      <w:bodyDiv w:val="1"/>
      <w:marLeft w:val="0"/>
      <w:marRight w:val="0"/>
      <w:marTop w:val="0"/>
      <w:marBottom w:val="0"/>
      <w:divBdr>
        <w:top w:val="none" w:sz="0" w:space="0" w:color="auto"/>
        <w:left w:val="none" w:sz="0" w:space="0" w:color="auto"/>
        <w:bottom w:val="none" w:sz="0" w:space="0" w:color="auto"/>
        <w:right w:val="none" w:sz="0" w:space="0" w:color="auto"/>
      </w:divBdr>
    </w:div>
    <w:div w:id="632105547">
      <w:bodyDiv w:val="1"/>
      <w:marLeft w:val="0"/>
      <w:marRight w:val="0"/>
      <w:marTop w:val="0"/>
      <w:marBottom w:val="0"/>
      <w:divBdr>
        <w:top w:val="none" w:sz="0" w:space="0" w:color="auto"/>
        <w:left w:val="none" w:sz="0" w:space="0" w:color="auto"/>
        <w:bottom w:val="none" w:sz="0" w:space="0" w:color="auto"/>
        <w:right w:val="none" w:sz="0" w:space="0" w:color="auto"/>
      </w:divBdr>
      <w:divsChild>
        <w:div w:id="209733478">
          <w:marLeft w:val="0"/>
          <w:marRight w:val="0"/>
          <w:marTop w:val="0"/>
          <w:marBottom w:val="0"/>
          <w:divBdr>
            <w:top w:val="none" w:sz="0" w:space="0" w:color="auto"/>
            <w:left w:val="none" w:sz="0" w:space="0" w:color="auto"/>
            <w:bottom w:val="none" w:sz="0" w:space="0" w:color="auto"/>
            <w:right w:val="none" w:sz="0" w:space="0" w:color="auto"/>
          </w:divBdr>
          <w:divsChild>
            <w:div w:id="1412852477">
              <w:marLeft w:val="0"/>
              <w:marRight w:val="0"/>
              <w:marTop w:val="0"/>
              <w:marBottom w:val="0"/>
              <w:divBdr>
                <w:top w:val="none" w:sz="0" w:space="0" w:color="auto"/>
                <w:left w:val="none" w:sz="0" w:space="0" w:color="auto"/>
                <w:bottom w:val="none" w:sz="0" w:space="0" w:color="auto"/>
                <w:right w:val="none" w:sz="0" w:space="0" w:color="auto"/>
              </w:divBdr>
              <w:divsChild>
                <w:div w:id="314837795">
                  <w:marLeft w:val="0"/>
                  <w:marRight w:val="0"/>
                  <w:marTop w:val="0"/>
                  <w:marBottom w:val="0"/>
                  <w:divBdr>
                    <w:top w:val="none" w:sz="0" w:space="0" w:color="auto"/>
                    <w:left w:val="none" w:sz="0" w:space="0" w:color="auto"/>
                    <w:bottom w:val="none" w:sz="0" w:space="0" w:color="auto"/>
                    <w:right w:val="none" w:sz="0" w:space="0" w:color="auto"/>
                  </w:divBdr>
                  <w:divsChild>
                    <w:div w:id="10399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244722">
      <w:bodyDiv w:val="1"/>
      <w:marLeft w:val="0"/>
      <w:marRight w:val="0"/>
      <w:marTop w:val="0"/>
      <w:marBottom w:val="0"/>
      <w:divBdr>
        <w:top w:val="none" w:sz="0" w:space="0" w:color="auto"/>
        <w:left w:val="none" w:sz="0" w:space="0" w:color="auto"/>
        <w:bottom w:val="none" w:sz="0" w:space="0" w:color="auto"/>
        <w:right w:val="none" w:sz="0" w:space="0" w:color="auto"/>
      </w:divBdr>
    </w:div>
    <w:div w:id="700741366">
      <w:bodyDiv w:val="1"/>
      <w:marLeft w:val="0"/>
      <w:marRight w:val="0"/>
      <w:marTop w:val="0"/>
      <w:marBottom w:val="0"/>
      <w:divBdr>
        <w:top w:val="none" w:sz="0" w:space="0" w:color="auto"/>
        <w:left w:val="none" w:sz="0" w:space="0" w:color="auto"/>
        <w:bottom w:val="none" w:sz="0" w:space="0" w:color="auto"/>
        <w:right w:val="none" w:sz="0" w:space="0" w:color="auto"/>
      </w:divBdr>
    </w:div>
    <w:div w:id="778256264">
      <w:bodyDiv w:val="1"/>
      <w:marLeft w:val="0"/>
      <w:marRight w:val="0"/>
      <w:marTop w:val="0"/>
      <w:marBottom w:val="0"/>
      <w:divBdr>
        <w:top w:val="none" w:sz="0" w:space="0" w:color="auto"/>
        <w:left w:val="none" w:sz="0" w:space="0" w:color="auto"/>
        <w:bottom w:val="none" w:sz="0" w:space="0" w:color="auto"/>
        <w:right w:val="none" w:sz="0" w:space="0" w:color="auto"/>
      </w:divBdr>
    </w:div>
    <w:div w:id="784269888">
      <w:bodyDiv w:val="1"/>
      <w:marLeft w:val="0"/>
      <w:marRight w:val="0"/>
      <w:marTop w:val="0"/>
      <w:marBottom w:val="0"/>
      <w:divBdr>
        <w:top w:val="none" w:sz="0" w:space="0" w:color="auto"/>
        <w:left w:val="none" w:sz="0" w:space="0" w:color="auto"/>
        <w:bottom w:val="none" w:sz="0" w:space="0" w:color="auto"/>
        <w:right w:val="none" w:sz="0" w:space="0" w:color="auto"/>
      </w:divBdr>
    </w:div>
    <w:div w:id="813447594">
      <w:bodyDiv w:val="1"/>
      <w:marLeft w:val="0"/>
      <w:marRight w:val="0"/>
      <w:marTop w:val="0"/>
      <w:marBottom w:val="0"/>
      <w:divBdr>
        <w:top w:val="none" w:sz="0" w:space="0" w:color="auto"/>
        <w:left w:val="none" w:sz="0" w:space="0" w:color="auto"/>
        <w:bottom w:val="none" w:sz="0" w:space="0" w:color="auto"/>
        <w:right w:val="none" w:sz="0" w:space="0" w:color="auto"/>
      </w:divBdr>
    </w:div>
    <w:div w:id="823814473">
      <w:bodyDiv w:val="1"/>
      <w:marLeft w:val="0"/>
      <w:marRight w:val="0"/>
      <w:marTop w:val="0"/>
      <w:marBottom w:val="0"/>
      <w:divBdr>
        <w:top w:val="none" w:sz="0" w:space="0" w:color="auto"/>
        <w:left w:val="none" w:sz="0" w:space="0" w:color="auto"/>
        <w:bottom w:val="none" w:sz="0" w:space="0" w:color="auto"/>
        <w:right w:val="none" w:sz="0" w:space="0" w:color="auto"/>
      </w:divBdr>
    </w:div>
    <w:div w:id="841626633">
      <w:bodyDiv w:val="1"/>
      <w:marLeft w:val="0"/>
      <w:marRight w:val="0"/>
      <w:marTop w:val="0"/>
      <w:marBottom w:val="0"/>
      <w:divBdr>
        <w:top w:val="none" w:sz="0" w:space="0" w:color="auto"/>
        <w:left w:val="none" w:sz="0" w:space="0" w:color="auto"/>
        <w:bottom w:val="none" w:sz="0" w:space="0" w:color="auto"/>
        <w:right w:val="none" w:sz="0" w:space="0" w:color="auto"/>
      </w:divBdr>
    </w:div>
    <w:div w:id="904073311">
      <w:bodyDiv w:val="1"/>
      <w:marLeft w:val="0"/>
      <w:marRight w:val="0"/>
      <w:marTop w:val="0"/>
      <w:marBottom w:val="0"/>
      <w:divBdr>
        <w:top w:val="none" w:sz="0" w:space="0" w:color="auto"/>
        <w:left w:val="none" w:sz="0" w:space="0" w:color="auto"/>
        <w:bottom w:val="none" w:sz="0" w:space="0" w:color="auto"/>
        <w:right w:val="none" w:sz="0" w:space="0" w:color="auto"/>
      </w:divBdr>
    </w:div>
    <w:div w:id="931009225">
      <w:bodyDiv w:val="1"/>
      <w:marLeft w:val="0"/>
      <w:marRight w:val="0"/>
      <w:marTop w:val="0"/>
      <w:marBottom w:val="0"/>
      <w:divBdr>
        <w:top w:val="none" w:sz="0" w:space="0" w:color="auto"/>
        <w:left w:val="none" w:sz="0" w:space="0" w:color="auto"/>
        <w:bottom w:val="none" w:sz="0" w:space="0" w:color="auto"/>
        <w:right w:val="none" w:sz="0" w:space="0" w:color="auto"/>
      </w:divBdr>
    </w:div>
    <w:div w:id="1018199800">
      <w:bodyDiv w:val="1"/>
      <w:marLeft w:val="0"/>
      <w:marRight w:val="0"/>
      <w:marTop w:val="0"/>
      <w:marBottom w:val="0"/>
      <w:divBdr>
        <w:top w:val="none" w:sz="0" w:space="0" w:color="auto"/>
        <w:left w:val="none" w:sz="0" w:space="0" w:color="auto"/>
        <w:bottom w:val="none" w:sz="0" w:space="0" w:color="auto"/>
        <w:right w:val="none" w:sz="0" w:space="0" w:color="auto"/>
      </w:divBdr>
    </w:div>
    <w:div w:id="1052271002">
      <w:bodyDiv w:val="1"/>
      <w:marLeft w:val="0"/>
      <w:marRight w:val="0"/>
      <w:marTop w:val="0"/>
      <w:marBottom w:val="0"/>
      <w:divBdr>
        <w:top w:val="none" w:sz="0" w:space="0" w:color="auto"/>
        <w:left w:val="none" w:sz="0" w:space="0" w:color="auto"/>
        <w:bottom w:val="none" w:sz="0" w:space="0" w:color="auto"/>
        <w:right w:val="none" w:sz="0" w:space="0" w:color="auto"/>
      </w:divBdr>
    </w:div>
    <w:div w:id="1053501703">
      <w:bodyDiv w:val="1"/>
      <w:marLeft w:val="0"/>
      <w:marRight w:val="0"/>
      <w:marTop w:val="0"/>
      <w:marBottom w:val="0"/>
      <w:divBdr>
        <w:top w:val="none" w:sz="0" w:space="0" w:color="auto"/>
        <w:left w:val="none" w:sz="0" w:space="0" w:color="auto"/>
        <w:bottom w:val="none" w:sz="0" w:space="0" w:color="auto"/>
        <w:right w:val="none" w:sz="0" w:space="0" w:color="auto"/>
      </w:divBdr>
    </w:div>
    <w:div w:id="1117679568">
      <w:bodyDiv w:val="1"/>
      <w:marLeft w:val="0"/>
      <w:marRight w:val="0"/>
      <w:marTop w:val="0"/>
      <w:marBottom w:val="0"/>
      <w:divBdr>
        <w:top w:val="none" w:sz="0" w:space="0" w:color="auto"/>
        <w:left w:val="none" w:sz="0" w:space="0" w:color="auto"/>
        <w:bottom w:val="none" w:sz="0" w:space="0" w:color="auto"/>
        <w:right w:val="none" w:sz="0" w:space="0" w:color="auto"/>
      </w:divBdr>
    </w:div>
    <w:div w:id="1136416547">
      <w:bodyDiv w:val="1"/>
      <w:marLeft w:val="0"/>
      <w:marRight w:val="0"/>
      <w:marTop w:val="0"/>
      <w:marBottom w:val="0"/>
      <w:divBdr>
        <w:top w:val="none" w:sz="0" w:space="0" w:color="auto"/>
        <w:left w:val="none" w:sz="0" w:space="0" w:color="auto"/>
        <w:bottom w:val="none" w:sz="0" w:space="0" w:color="auto"/>
        <w:right w:val="none" w:sz="0" w:space="0" w:color="auto"/>
      </w:divBdr>
      <w:divsChild>
        <w:div w:id="794831636">
          <w:marLeft w:val="0"/>
          <w:marRight w:val="0"/>
          <w:marTop w:val="0"/>
          <w:marBottom w:val="0"/>
          <w:divBdr>
            <w:top w:val="none" w:sz="0" w:space="0" w:color="auto"/>
            <w:left w:val="none" w:sz="0" w:space="0" w:color="auto"/>
            <w:bottom w:val="none" w:sz="0" w:space="0" w:color="auto"/>
            <w:right w:val="none" w:sz="0" w:space="0" w:color="auto"/>
          </w:divBdr>
          <w:divsChild>
            <w:div w:id="1054935489">
              <w:marLeft w:val="0"/>
              <w:marRight w:val="0"/>
              <w:marTop w:val="0"/>
              <w:marBottom w:val="0"/>
              <w:divBdr>
                <w:top w:val="none" w:sz="0" w:space="0" w:color="auto"/>
                <w:left w:val="none" w:sz="0" w:space="0" w:color="auto"/>
                <w:bottom w:val="none" w:sz="0" w:space="0" w:color="auto"/>
                <w:right w:val="none" w:sz="0" w:space="0" w:color="auto"/>
              </w:divBdr>
              <w:divsChild>
                <w:div w:id="919602759">
                  <w:marLeft w:val="0"/>
                  <w:marRight w:val="0"/>
                  <w:marTop w:val="0"/>
                  <w:marBottom w:val="0"/>
                  <w:divBdr>
                    <w:top w:val="none" w:sz="0" w:space="0" w:color="auto"/>
                    <w:left w:val="none" w:sz="0" w:space="0" w:color="auto"/>
                    <w:bottom w:val="none" w:sz="0" w:space="0" w:color="auto"/>
                    <w:right w:val="none" w:sz="0" w:space="0" w:color="auto"/>
                  </w:divBdr>
                </w:div>
                <w:div w:id="183259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499796">
      <w:bodyDiv w:val="1"/>
      <w:marLeft w:val="0"/>
      <w:marRight w:val="0"/>
      <w:marTop w:val="0"/>
      <w:marBottom w:val="0"/>
      <w:divBdr>
        <w:top w:val="none" w:sz="0" w:space="0" w:color="auto"/>
        <w:left w:val="none" w:sz="0" w:space="0" w:color="auto"/>
        <w:bottom w:val="none" w:sz="0" w:space="0" w:color="auto"/>
        <w:right w:val="none" w:sz="0" w:space="0" w:color="auto"/>
      </w:divBdr>
    </w:div>
    <w:div w:id="1140465118">
      <w:bodyDiv w:val="1"/>
      <w:marLeft w:val="0"/>
      <w:marRight w:val="0"/>
      <w:marTop w:val="0"/>
      <w:marBottom w:val="0"/>
      <w:divBdr>
        <w:top w:val="none" w:sz="0" w:space="0" w:color="auto"/>
        <w:left w:val="none" w:sz="0" w:space="0" w:color="auto"/>
        <w:bottom w:val="none" w:sz="0" w:space="0" w:color="auto"/>
        <w:right w:val="none" w:sz="0" w:space="0" w:color="auto"/>
      </w:divBdr>
    </w:div>
    <w:div w:id="1152061225">
      <w:bodyDiv w:val="1"/>
      <w:marLeft w:val="0"/>
      <w:marRight w:val="0"/>
      <w:marTop w:val="0"/>
      <w:marBottom w:val="0"/>
      <w:divBdr>
        <w:top w:val="none" w:sz="0" w:space="0" w:color="auto"/>
        <w:left w:val="none" w:sz="0" w:space="0" w:color="auto"/>
        <w:bottom w:val="none" w:sz="0" w:space="0" w:color="auto"/>
        <w:right w:val="none" w:sz="0" w:space="0" w:color="auto"/>
      </w:divBdr>
    </w:div>
    <w:div w:id="1157841914">
      <w:bodyDiv w:val="1"/>
      <w:marLeft w:val="0"/>
      <w:marRight w:val="0"/>
      <w:marTop w:val="0"/>
      <w:marBottom w:val="0"/>
      <w:divBdr>
        <w:top w:val="none" w:sz="0" w:space="0" w:color="auto"/>
        <w:left w:val="none" w:sz="0" w:space="0" w:color="auto"/>
        <w:bottom w:val="none" w:sz="0" w:space="0" w:color="auto"/>
        <w:right w:val="none" w:sz="0" w:space="0" w:color="auto"/>
      </w:divBdr>
    </w:div>
    <w:div w:id="1178233840">
      <w:bodyDiv w:val="1"/>
      <w:marLeft w:val="0"/>
      <w:marRight w:val="0"/>
      <w:marTop w:val="0"/>
      <w:marBottom w:val="0"/>
      <w:divBdr>
        <w:top w:val="none" w:sz="0" w:space="0" w:color="auto"/>
        <w:left w:val="none" w:sz="0" w:space="0" w:color="auto"/>
        <w:bottom w:val="none" w:sz="0" w:space="0" w:color="auto"/>
        <w:right w:val="none" w:sz="0" w:space="0" w:color="auto"/>
      </w:divBdr>
    </w:div>
    <w:div w:id="1186940876">
      <w:bodyDiv w:val="1"/>
      <w:marLeft w:val="0"/>
      <w:marRight w:val="0"/>
      <w:marTop w:val="0"/>
      <w:marBottom w:val="0"/>
      <w:divBdr>
        <w:top w:val="none" w:sz="0" w:space="0" w:color="auto"/>
        <w:left w:val="none" w:sz="0" w:space="0" w:color="auto"/>
        <w:bottom w:val="none" w:sz="0" w:space="0" w:color="auto"/>
        <w:right w:val="none" w:sz="0" w:space="0" w:color="auto"/>
      </w:divBdr>
    </w:div>
    <w:div w:id="1219442400">
      <w:bodyDiv w:val="1"/>
      <w:marLeft w:val="0"/>
      <w:marRight w:val="0"/>
      <w:marTop w:val="0"/>
      <w:marBottom w:val="0"/>
      <w:divBdr>
        <w:top w:val="none" w:sz="0" w:space="0" w:color="auto"/>
        <w:left w:val="none" w:sz="0" w:space="0" w:color="auto"/>
        <w:bottom w:val="none" w:sz="0" w:space="0" w:color="auto"/>
        <w:right w:val="none" w:sz="0" w:space="0" w:color="auto"/>
      </w:divBdr>
    </w:div>
    <w:div w:id="1230074919">
      <w:bodyDiv w:val="1"/>
      <w:marLeft w:val="0"/>
      <w:marRight w:val="0"/>
      <w:marTop w:val="0"/>
      <w:marBottom w:val="0"/>
      <w:divBdr>
        <w:top w:val="none" w:sz="0" w:space="0" w:color="auto"/>
        <w:left w:val="none" w:sz="0" w:space="0" w:color="auto"/>
        <w:bottom w:val="none" w:sz="0" w:space="0" w:color="auto"/>
        <w:right w:val="none" w:sz="0" w:space="0" w:color="auto"/>
      </w:divBdr>
    </w:div>
    <w:div w:id="1259945376">
      <w:bodyDiv w:val="1"/>
      <w:marLeft w:val="0"/>
      <w:marRight w:val="0"/>
      <w:marTop w:val="0"/>
      <w:marBottom w:val="0"/>
      <w:divBdr>
        <w:top w:val="none" w:sz="0" w:space="0" w:color="auto"/>
        <w:left w:val="none" w:sz="0" w:space="0" w:color="auto"/>
        <w:bottom w:val="none" w:sz="0" w:space="0" w:color="auto"/>
        <w:right w:val="none" w:sz="0" w:space="0" w:color="auto"/>
      </w:divBdr>
    </w:div>
    <w:div w:id="1267469787">
      <w:bodyDiv w:val="1"/>
      <w:marLeft w:val="0"/>
      <w:marRight w:val="0"/>
      <w:marTop w:val="0"/>
      <w:marBottom w:val="0"/>
      <w:divBdr>
        <w:top w:val="none" w:sz="0" w:space="0" w:color="auto"/>
        <w:left w:val="none" w:sz="0" w:space="0" w:color="auto"/>
        <w:bottom w:val="none" w:sz="0" w:space="0" w:color="auto"/>
        <w:right w:val="none" w:sz="0" w:space="0" w:color="auto"/>
      </w:divBdr>
    </w:div>
    <w:div w:id="1273320703">
      <w:bodyDiv w:val="1"/>
      <w:marLeft w:val="0"/>
      <w:marRight w:val="0"/>
      <w:marTop w:val="0"/>
      <w:marBottom w:val="0"/>
      <w:divBdr>
        <w:top w:val="none" w:sz="0" w:space="0" w:color="auto"/>
        <w:left w:val="none" w:sz="0" w:space="0" w:color="auto"/>
        <w:bottom w:val="none" w:sz="0" w:space="0" w:color="auto"/>
        <w:right w:val="none" w:sz="0" w:space="0" w:color="auto"/>
      </w:divBdr>
    </w:div>
    <w:div w:id="1292982039">
      <w:bodyDiv w:val="1"/>
      <w:marLeft w:val="0"/>
      <w:marRight w:val="0"/>
      <w:marTop w:val="0"/>
      <w:marBottom w:val="0"/>
      <w:divBdr>
        <w:top w:val="none" w:sz="0" w:space="0" w:color="auto"/>
        <w:left w:val="none" w:sz="0" w:space="0" w:color="auto"/>
        <w:bottom w:val="none" w:sz="0" w:space="0" w:color="auto"/>
        <w:right w:val="none" w:sz="0" w:space="0" w:color="auto"/>
      </w:divBdr>
    </w:div>
    <w:div w:id="1373072442">
      <w:bodyDiv w:val="1"/>
      <w:marLeft w:val="0"/>
      <w:marRight w:val="0"/>
      <w:marTop w:val="0"/>
      <w:marBottom w:val="0"/>
      <w:divBdr>
        <w:top w:val="none" w:sz="0" w:space="0" w:color="auto"/>
        <w:left w:val="none" w:sz="0" w:space="0" w:color="auto"/>
        <w:bottom w:val="none" w:sz="0" w:space="0" w:color="auto"/>
        <w:right w:val="none" w:sz="0" w:space="0" w:color="auto"/>
      </w:divBdr>
    </w:div>
    <w:div w:id="1375035666">
      <w:bodyDiv w:val="1"/>
      <w:marLeft w:val="0"/>
      <w:marRight w:val="0"/>
      <w:marTop w:val="0"/>
      <w:marBottom w:val="0"/>
      <w:divBdr>
        <w:top w:val="none" w:sz="0" w:space="0" w:color="auto"/>
        <w:left w:val="none" w:sz="0" w:space="0" w:color="auto"/>
        <w:bottom w:val="none" w:sz="0" w:space="0" w:color="auto"/>
        <w:right w:val="none" w:sz="0" w:space="0" w:color="auto"/>
      </w:divBdr>
    </w:div>
    <w:div w:id="1376999669">
      <w:bodyDiv w:val="1"/>
      <w:marLeft w:val="0"/>
      <w:marRight w:val="0"/>
      <w:marTop w:val="0"/>
      <w:marBottom w:val="0"/>
      <w:divBdr>
        <w:top w:val="none" w:sz="0" w:space="0" w:color="auto"/>
        <w:left w:val="none" w:sz="0" w:space="0" w:color="auto"/>
        <w:bottom w:val="none" w:sz="0" w:space="0" w:color="auto"/>
        <w:right w:val="none" w:sz="0" w:space="0" w:color="auto"/>
      </w:divBdr>
    </w:div>
    <w:div w:id="1393430445">
      <w:bodyDiv w:val="1"/>
      <w:marLeft w:val="0"/>
      <w:marRight w:val="0"/>
      <w:marTop w:val="0"/>
      <w:marBottom w:val="0"/>
      <w:divBdr>
        <w:top w:val="none" w:sz="0" w:space="0" w:color="auto"/>
        <w:left w:val="none" w:sz="0" w:space="0" w:color="auto"/>
        <w:bottom w:val="none" w:sz="0" w:space="0" w:color="auto"/>
        <w:right w:val="none" w:sz="0" w:space="0" w:color="auto"/>
      </w:divBdr>
    </w:div>
    <w:div w:id="1408768430">
      <w:bodyDiv w:val="1"/>
      <w:marLeft w:val="0"/>
      <w:marRight w:val="0"/>
      <w:marTop w:val="0"/>
      <w:marBottom w:val="0"/>
      <w:divBdr>
        <w:top w:val="none" w:sz="0" w:space="0" w:color="auto"/>
        <w:left w:val="none" w:sz="0" w:space="0" w:color="auto"/>
        <w:bottom w:val="none" w:sz="0" w:space="0" w:color="auto"/>
        <w:right w:val="none" w:sz="0" w:space="0" w:color="auto"/>
      </w:divBdr>
    </w:div>
    <w:div w:id="1485000675">
      <w:bodyDiv w:val="1"/>
      <w:marLeft w:val="0"/>
      <w:marRight w:val="0"/>
      <w:marTop w:val="0"/>
      <w:marBottom w:val="0"/>
      <w:divBdr>
        <w:top w:val="none" w:sz="0" w:space="0" w:color="auto"/>
        <w:left w:val="none" w:sz="0" w:space="0" w:color="auto"/>
        <w:bottom w:val="none" w:sz="0" w:space="0" w:color="auto"/>
        <w:right w:val="none" w:sz="0" w:space="0" w:color="auto"/>
      </w:divBdr>
    </w:div>
    <w:div w:id="1493787733">
      <w:bodyDiv w:val="1"/>
      <w:marLeft w:val="0"/>
      <w:marRight w:val="0"/>
      <w:marTop w:val="0"/>
      <w:marBottom w:val="0"/>
      <w:divBdr>
        <w:top w:val="none" w:sz="0" w:space="0" w:color="auto"/>
        <w:left w:val="none" w:sz="0" w:space="0" w:color="auto"/>
        <w:bottom w:val="none" w:sz="0" w:space="0" w:color="auto"/>
        <w:right w:val="none" w:sz="0" w:space="0" w:color="auto"/>
      </w:divBdr>
    </w:div>
    <w:div w:id="1498381785">
      <w:bodyDiv w:val="1"/>
      <w:marLeft w:val="0"/>
      <w:marRight w:val="0"/>
      <w:marTop w:val="0"/>
      <w:marBottom w:val="0"/>
      <w:divBdr>
        <w:top w:val="none" w:sz="0" w:space="0" w:color="auto"/>
        <w:left w:val="none" w:sz="0" w:space="0" w:color="auto"/>
        <w:bottom w:val="none" w:sz="0" w:space="0" w:color="auto"/>
        <w:right w:val="none" w:sz="0" w:space="0" w:color="auto"/>
      </w:divBdr>
    </w:div>
    <w:div w:id="1502964655">
      <w:bodyDiv w:val="1"/>
      <w:marLeft w:val="0"/>
      <w:marRight w:val="0"/>
      <w:marTop w:val="0"/>
      <w:marBottom w:val="0"/>
      <w:divBdr>
        <w:top w:val="none" w:sz="0" w:space="0" w:color="auto"/>
        <w:left w:val="none" w:sz="0" w:space="0" w:color="auto"/>
        <w:bottom w:val="none" w:sz="0" w:space="0" w:color="auto"/>
        <w:right w:val="none" w:sz="0" w:space="0" w:color="auto"/>
      </w:divBdr>
    </w:div>
    <w:div w:id="1519193270">
      <w:bodyDiv w:val="1"/>
      <w:marLeft w:val="0"/>
      <w:marRight w:val="0"/>
      <w:marTop w:val="0"/>
      <w:marBottom w:val="0"/>
      <w:divBdr>
        <w:top w:val="none" w:sz="0" w:space="0" w:color="auto"/>
        <w:left w:val="none" w:sz="0" w:space="0" w:color="auto"/>
        <w:bottom w:val="none" w:sz="0" w:space="0" w:color="auto"/>
        <w:right w:val="none" w:sz="0" w:space="0" w:color="auto"/>
      </w:divBdr>
    </w:div>
    <w:div w:id="1556165843">
      <w:bodyDiv w:val="1"/>
      <w:marLeft w:val="0"/>
      <w:marRight w:val="0"/>
      <w:marTop w:val="0"/>
      <w:marBottom w:val="0"/>
      <w:divBdr>
        <w:top w:val="none" w:sz="0" w:space="0" w:color="auto"/>
        <w:left w:val="none" w:sz="0" w:space="0" w:color="auto"/>
        <w:bottom w:val="none" w:sz="0" w:space="0" w:color="auto"/>
        <w:right w:val="none" w:sz="0" w:space="0" w:color="auto"/>
      </w:divBdr>
    </w:div>
    <w:div w:id="1558735308">
      <w:bodyDiv w:val="1"/>
      <w:marLeft w:val="0"/>
      <w:marRight w:val="0"/>
      <w:marTop w:val="0"/>
      <w:marBottom w:val="0"/>
      <w:divBdr>
        <w:top w:val="none" w:sz="0" w:space="0" w:color="auto"/>
        <w:left w:val="none" w:sz="0" w:space="0" w:color="auto"/>
        <w:bottom w:val="none" w:sz="0" w:space="0" w:color="auto"/>
        <w:right w:val="none" w:sz="0" w:space="0" w:color="auto"/>
      </w:divBdr>
    </w:div>
    <w:div w:id="1560361268">
      <w:bodyDiv w:val="1"/>
      <w:marLeft w:val="0"/>
      <w:marRight w:val="0"/>
      <w:marTop w:val="0"/>
      <w:marBottom w:val="0"/>
      <w:divBdr>
        <w:top w:val="none" w:sz="0" w:space="0" w:color="auto"/>
        <w:left w:val="none" w:sz="0" w:space="0" w:color="auto"/>
        <w:bottom w:val="none" w:sz="0" w:space="0" w:color="auto"/>
        <w:right w:val="none" w:sz="0" w:space="0" w:color="auto"/>
      </w:divBdr>
    </w:div>
    <w:div w:id="1608999172">
      <w:bodyDiv w:val="1"/>
      <w:marLeft w:val="0"/>
      <w:marRight w:val="0"/>
      <w:marTop w:val="0"/>
      <w:marBottom w:val="0"/>
      <w:divBdr>
        <w:top w:val="none" w:sz="0" w:space="0" w:color="auto"/>
        <w:left w:val="none" w:sz="0" w:space="0" w:color="auto"/>
        <w:bottom w:val="none" w:sz="0" w:space="0" w:color="auto"/>
        <w:right w:val="none" w:sz="0" w:space="0" w:color="auto"/>
      </w:divBdr>
    </w:div>
    <w:div w:id="1704280819">
      <w:bodyDiv w:val="1"/>
      <w:marLeft w:val="0"/>
      <w:marRight w:val="0"/>
      <w:marTop w:val="0"/>
      <w:marBottom w:val="0"/>
      <w:divBdr>
        <w:top w:val="none" w:sz="0" w:space="0" w:color="auto"/>
        <w:left w:val="none" w:sz="0" w:space="0" w:color="auto"/>
        <w:bottom w:val="none" w:sz="0" w:space="0" w:color="auto"/>
        <w:right w:val="none" w:sz="0" w:space="0" w:color="auto"/>
      </w:divBdr>
    </w:div>
    <w:div w:id="1754623801">
      <w:bodyDiv w:val="1"/>
      <w:marLeft w:val="0"/>
      <w:marRight w:val="0"/>
      <w:marTop w:val="0"/>
      <w:marBottom w:val="0"/>
      <w:divBdr>
        <w:top w:val="none" w:sz="0" w:space="0" w:color="auto"/>
        <w:left w:val="none" w:sz="0" w:space="0" w:color="auto"/>
        <w:bottom w:val="none" w:sz="0" w:space="0" w:color="auto"/>
        <w:right w:val="none" w:sz="0" w:space="0" w:color="auto"/>
      </w:divBdr>
    </w:div>
    <w:div w:id="1771926458">
      <w:bodyDiv w:val="1"/>
      <w:marLeft w:val="0"/>
      <w:marRight w:val="0"/>
      <w:marTop w:val="0"/>
      <w:marBottom w:val="0"/>
      <w:divBdr>
        <w:top w:val="none" w:sz="0" w:space="0" w:color="auto"/>
        <w:left w:val="none" w:sz="0" w:space="0" w:color="auto"/>
        <w:bottom w:val="none" w:sz="0" w:space="0" w:color="auto"/>
        <w:right w:val="none" w:sz="0" w:space="0" w:color="auto"/>
      </w:divBdr>
    </w:div>
    <w:div w:id="1776367914">
      <w:bodyDiv w:val="1"/>
      <w:marLeft w:val="0"/>
      <w:marRight w:val="0"/>
      <w:marTop w:val="0"/>
      <w:marBottom w:val="0"/>
      <w:divBdr>
        <w:top w:val="none" w:sz="0" w:space="0" w:color="auto"/>
        <w:left w:val="none" w:sz="0" w:space="0" w:color="auto"/>
        <w:bottom w:val="none" w:sz="0" w:space="0" w:color="auto"/>
        <w:right w:val="none" w:sz="0" w:space="0" w:color="auto"/>
      </w:divBdr>
    </w:div>
    <w:div w:id="1777554653">
      <w:bodyDiv w:val="1"/>
      <w:marLeft w:val="0"/>
      <w:marRight w:val="0"/>
      <w:marTop w:val="0"/>
      <w:marBottom w:val="0"/>
      <w:divBdr>
        <w:top w:val="none" w:sz="0" w:space="0" w:color="auto"/>
        <w:left w:val="none" w:sz="0" w:space="0" w:color="auto"/>
        <w:bottom w:val="none" w:sz="0" w:space="0" w:color="auto"/>
        <w:right w:val="none" w:sz="0" w:space="0" w:color="auto"/>
      </w:divBdr>
    </w:div>
    <w:div w:id="1782147148">
      <w:bodyDiv w:val="1"/>
      <w:marLeft w:val="0"/>
      <w:marRight w:val="0"/>
      <w:marTop w:val="0"/>
      <w:marBottom w:val="0"/>
      <w:divBdr>
        <w:top w:val="none" w:sz="0" w:space="0" w:color="auto"/>
        <w:left w:val="none" w:sz="0" w:space="0" w:color="auto"/>
        <w:bottom w:val="none" w:sz="0" w:space="0" w:color="auto"/>
        <w:right w:val="none" w:sz="0" w:space="0" w:color="auto"/>
      </w:divBdr>
    </w:div>
    <w:div w:id="1798447754">
      <w:bodyDiv w:val="1"/>
      <w:marLeft w:val="0"/>
      <w:marRight w:val="0"/>
      <w:marTop w:val="0"/>
      <w:marBottom w:val="0"/>
      <w:divBdr>
        <w:top w:val="none" w:sz="0" w:space="0" w:color="auto"/>
        <w:left w:val="none" w:sz="0" w:space="0" w:color="auto"/>
        <w:bottom w:val="none" w:sz="0" w:space="0" w:color="auto"/>
        <w:right w:val="none" w:sz="0" w:space="0" w:color="auto"/>
      </w:divBdr>
    </w:div>
    <w:div w:id="1801533462">
      <w:bodyDiv w:val="1"/>
      <w:marLeft w:val="0"/>
      <w:marRight w:val="0"/>
      <w:marTop w:val="0"/>
      <w:marBottom w:val="0"/>
      <w:divBdr>
        <w:top w:val="none" w:sz="0" w:space="0" w:color="auto"/>
        <w:left w:val="none" w:sz="0" w:space="0" w:color="auto"/>
        <w:bottom w:val="none" w:sz="0" w:space="0" w:color="auto"/>
        <w:right w:val="none" w:sz="0" w:space="0" w:color="auto"/>
      </w:divBdr>
    </w:div>
    <w:div w:id="1815485389">
      <w:bodyDiv w:val="1"/>
      <w:marLeft w:val="0"/>
      <w:marRight w:val="0"/>
      <w:marTop w:val="0"/>
      <w:marBottom w:val="0"/>
      <w:divBdr>
        <w:top w:val="none" w:sz="0" w:space="0" w:color="auto"/>
        <w:left w:val="none" w:sz="0" w:space="0" w:color="auto"/>
        <w:bottom w:val="none" w:sz="0" w:space="0" w:color="auto"/>
        <w:right w:val="none" w:sz="0" w:space="0" w:color="auto"/>
      </w:divBdr>
    </w:div>
    <w:div w:id="1832334851">
      <w:bodyDiv w:val="1"/>
      <w:marLeft w:val="0"/>
      <w:marRight w:val="0"/>
      <w:marTop w:val="0"/>
      <w:marBottom w:val="0"/>
      <w:divBdr>
        <w:top w:val="none" w:sz="0" w:space="0" w:color="auto"/>
        <w:left w:val="none" w:sz="0" w:space="0" w:color="auto"/>
        <w:bottom w:val="none" w:sz="0" w:space="0" w:color="auto"/>
        <w:right w:val="none" w:sz="0" w:space="0" w:color="auto"/>
      </w:divBdr>
    </w:div>
    <w:div w:id="1847819585">
      <w:bodyDiv w:val="1"/>
      <w:marLeft w:val="0"/>
      <w:marRight w:val="0"/>
      <w:marTop w:val="0"/>
      <w:marBottom w:val="0"/>
      <w:divBdr>
        <w:top w:val="none" w:sz="0" w:space="0" w:color="auto"/>
        <w:left w:val="none" w:sz="0" w:space="0" w:color="auto"/>
        <w:bottom w:val="none" w:sz="0" w:space="0" w:color="auto"/>
        <w:right w:val="none" w:sz="0" w:space="0" w:color="auto"/>
      </w:divBdr>
    </w:div>
    <w:div w:id="1861430377">
      <w:bodyDiv w:val="1"/>
      <w:marLeft w:val="0"/>
      <w:marRight w:val="0"/>
      <w:marTop w:val="0"/>
      <w:marBottom w:val="0"/>
      <w:divBdr>
        <w:top w:val="none" w:sz="0" w:space="0" w:color="auto"/>
        <w:left w:val="none" w:sz="0" w:space="0" w:color="auto"/>
        <w:bottom w:val="none" w:sz="0" w:space="0" w:color="auto"/>
        <w:right w:val="none" w:sz="0" w:space="0" w:color="auto"/>
      </w:divBdr>
    </w:div>
    <w:div w:id="1935742532">
      <w:bodyDiv w:val="1"/>
      <w:marLeft w:val="0"/>
      <w:marRight w:val="0"/>
      <w:marTop w:val="0"/>
      <w:marBottom w:val="0"/>
      <w:divBdr>
        <w:top w:val="none" w:sz="0" w:space="0" w:color="auto"/>
        <w:left w:val="none" w:sz="0" w:space="0" w:color="auto"/>
        <w:bottom w:val="none" w:sz="0" w:space="0" w:color="auto"/>
        <w:right w:val="none" w:sz="0" w:space="0" w:color="auto"/>
      </w:divBdr>
    </w:div>
    <w:div w:id="1938975205">
      <w:bodyDiv w:val="1"/>
      <w:marLeft w:val="0"/>
      <w:marRight w:val="0"/>
      <w:marTop w:val="0"/>
      <w:marBottom w:val="0"/>
      <w:divBdr>
        <w:top w:val="none" w:sz="0" w:space="0" w:color="auto"/>
        <w:left w:val="none" w:sz="0" w:space="0" w:color="auto"/>
        <w:bottom w:val="none" w:sz="0" w:space="0" w:color="auto"/>
        <w:right w:val="none" w:sz="0" w:space="0" w:color="auto"/>
      </w:divBdr>
    </w:div>
    <w:div w:id="1961720452">
      <w:bodyDiv w:val="1"/>
      <w:marLeft w:val="0"/>
      <w:marRight w:val="0"/>
      <w:marTop w:val="0"/>
      <w:marBottom w:val="0"/>
      <w:divBdr>
        <w:top w:val="none" w:sz="0" w:space="0" w:color="auto"/>
        <w:left w:val="none" w:sz="0" w:space="0" w:color="auto"/>
        <w:bottom w:val="none" w:sz="0" w:space="0" w:color="auto"/>
        <w:right w:val="none" w:sz="0" w:space="0" w:color="auto"/>
      </w:divBdr>
      <w:divsChild>
        <w:div w:id="484857034">
          <w:marLeft w:val="0"/>
          <w:marRight w:val="0"/>
          <w:marTop w:val="0"/>
          <w:marBottom w:val="0"/>
          <w:divBdr>
            <w:top w:val="none" w:sz="0" w:space="0" w:color="auto"/>
            <w:left w:val="none" w:sz="0" w:space="0" w:color="auto"/>
            <w:bottom w:val="none" w:sz="0" w:space="0" w:color="auto"/>
            <w:right w:val="none" w:sz="0" w:space="0" w:color="auto"/>
          </w:divBdr>
          <w:divsChild>
            <w:div w:id="1561866261">
              <w:marLeft w:val="0"/>
              <w:marRight w:val="0"/>
              <w:marTop w:val="0"/>
              <w:marBottom w:val="0"/>
              <w:divBdr>
                <w:top w:val="none" w:sz="0" w:space="0" w:color="auto"/>
                <w:left w:val="none" w:sz="0" w:space="0" w:color="auto"/>
                <w:bottom w:val="none" w:sz="0" w:space="0" w:color="auto"/>
                <w:right w:val="none" w:sz="0" w:space="0" w:color="auto"/>
              </w:divBdr>
              <w:divsChild>
                <w:div w:id="433289980">
                  <w:marLeft w:val="0"/>
                  <w:marRight w:val="0"/>
                  <w:marTop w:val="0"/>
                  <w:marBottom w:val="0"/>
                  <w:divBdr>
                    <w:top w:val="none" w:sz="0" w:space="0" w:color="auto"/>
                    <w:left w:val="none" w:sz="0" w:space="0" w:color="auto"/>
                    <w:bottom w:val="none" w:sz="0" w:space="0" w:color="auto"/>
                    <w:right w:val="none" w:sz="0" w:space="0" w:color="auto"/>
                  </w:divBdr>
                </w:div>
                <w:div w:id="10057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247225">
      <w:bodyDiv w:val="1"/>
      <w:marLeft w:val="0"/>
      <w:marRight w:val="0"/>
      <w:marTop w:val="0"/>
      <w:marBottom w:val="0"/>
      <w:divBdr>
        <w:top w:val="none" w:sz="0" w:space="0" w:color="auto"/>
        <w:left w:val="none" w:sz="0" w:space="0" w:color="auto"/>
        <w:bottom w:val="none" w:sz="0" w:space="0" w:color="auto"/>
        <w:right w:val="none" w:sz="0" w:space="0" w:color="auto"/>
      </w:divBdr>
    </w:div>
    <w:div w:id="2105607484">
      <w:bodyDiv w:val="1"/>
      <w:marLeft w:val="0"/>
      <w:marRight w:val="0"/>
      <w:marTop w:val="0"/>
      <w:marBottom w:val="0"/>
      <w:divBdr>
        <w:top w:val="none" w:sz="0" w:space="0" w:color="auto"/>
        <w:left w:val="none" w:sz="0" w:space="0" w:color="auto"/>
        <w:bottom w:val="none" w:sz="0" w:space="0" w:color="auto"/>
        <w:right w:val="none" w:sz="0" w:space="0" w:color="auto"/>
      </w:divBdr>
      <w:divsChild>
        <w:div w:id="1225023408">
          <w:marLeft w:val="0"/>
          <w:marRight w:val="0"/>
          <w:marTop w:val="0"/>
          <w:marBottom w:val="0"/>
          <w:divBdr>
            <w:top w:val="none" w:sz="0" w:space="0" w:color="auto"/>
            <w:left w:val="none" w:sz="0" w:space="0" w:color="auto"/>
            <w:bottom w:val="none" w:sz="0" w:space="0" w:color="auto"/>
            <w:right w:val="none" w:sz="0" w:space="0" w:color="auto"/>
          </w:divBdr>
          <w:divsChild>
            <w:div w:id="296112703">
              <w:marLeft w:val="0"/>
              <w:marRight w:val="0"/>
              <w:marTop w:val="0"/>
              <w:marBottom w:val="0"/>
              <w:divBdr>
                <w:top w:val="none" w:sz="0" w:space="0" w:color="auto"/>
                <w:left w:val="none" w:sz="0" w:space="0" w:color="auto"/>
                <w:bottom w:val="none" w:sz="0" w:space="0" w:color="auto"/>
                <w:right w:val="none" w:sz="0" w:space="0" w:color="auto"/>
              </w:divBdr>
              <w:divsChild>
                <w:div w:id="432286477">
                  <w:marLeft w:val="0"/>
                  <w:marRight w:val="0"/>
                  <w:marTop w:val="0"/>
                  <w:marBottom w:val="0"/>
                  <w:divBdr>
                    <w:top w:val="none" w:sz="0" w:space="0" w:color="auto"/>
                    <w:left w:val="none" w:sz="0" w:space="0" w:color="auto"/>
                    <w:bottom w:val="none" w:sz="0" w:space="0" w:color="auto"/>
                    <w:right w:val="none" w:sz="0" w:space="0" w:color="auto"/>
                  </w:divBdr>
                </w:div>
                <w:div w:id="75779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686775">
      <w:bodyDiv w:val="1"/>
      <w:marLeft w:val="0"/>
      <w:marRight w:val="0"/>
      <w:marTop w:val="0"/>
      <w:marBottom w:val="0"/>
      <w:divBdr>
        <w:top w:val="none" w:sz="0" w:space="0" w:color="auto"/>
        <w:left w:val="none" w:sz="0" w:space="0" w:color="auto"/>
        <w:bottom w:val="none" w:sz="0" w:space="0" w:color="auto"/>
        <w:right w:val="none" w:sz="0" w:space="0" w:color="auto"/>
      </w:divBdr>
    </w:div>
    <w:div w:id="2144614228">
      <w:bodyDiv w:val="1"/>
      <w:marLeft w:val="0"/>
      <w:marRight w:val="0"/>
      <w:marTop w:val="0"/>
      <w:marBottom w:val="0"/>
      <w:divBdr>
        <w:top w:val="none" w:sz="0" w:space="0" w:color="auto"/>
        <w:left w:val="none" w:sz="0" w:space="0" w:color="auto"/>
        <w:bottom w:val="none" w:sz="0" w:space="0" w:color="auto"/>
        <w:right w:val="none" w:sz="0" w:space="0" w:color="auto"/>
      </w:divBdr>
      <w:divsChild>
        <w:div w:id="1111167144">
          <w:marLeft w:val="0"/>
          <w:marRight w:val="0"/>
          <w:marTop w:val="0"/>
          <w:marBottom w:val="0"/>
          <w:divBdr>
            <w:top w:val="none" w:sz="0" w:space="0" w:color="auto"/>
            <w:left w:val="none" w:sz="0" w:space="0" w:color="auto"/>
            <w:bottom w:val="none" w:sz="0" w:space="0" w:color="auto"/>
            <w:right w:val="none" w:sz="0" w:space="0" w:color="auto"/>
          </w:divBdr>
          <w:divsChild>
            <w:div w:id="1354768014">
              <w:marLeft w:val="0"/>
              <w:marRight w:val="0"/>
              <w:marTop w:val="0"/>
              <w:marBottom w:val="0"/>
              <w:divBdr>
                <w:top w:val="none" w:sz="0" w:space="0" w:color="auto"/>
                <w:left w:val="none" w:sz="0" w:space="0" w:color="auto"/>
                <w:bottom w:val="none" w:sz="0" w:space="0" w:color="auto"/>
                <w:right w:val="none" w:sz="0" w:space="0" w:color="auto"/>
              </w:divBdr>
              <w:divsChild>
                <w:div w:id="924731980">
                  <w:marLeft w:val="0"/>
                  <w:marRight w:val="0"/>
                  <w:marTop w:val="0"/>
                  <w:marBottom w:val="0"/>
                  <w:divBdr>
                    <w:top w:val="none" w:sz="0" w:space="0" w:color="auto"/>
                    <w:left w:val="none" w:sz="0" w:space="0" w:color="auto"/>
                    <w:bottom w:val="none" w:sz="0" w:space="0" w:color="auto"/>
                    <w:right w:val="none" w:sz="0" w:space="0" w:color="auto"/>
                  </w:divBdr>
                </w:div>
                <w:div w:id="184871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eader" Target="header8.xml"/><Relationship Id="rId21" Type="http://schemas.openxmlformats.org/officeDocument/2006/relationships/footer" Target="footer4.xml"/><Relationship Id="rId22" Type="http://schemas.openxmlformats.org/officeDocument/2006/relationships/footer" Target="footer5.xml"/><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header" Target="header11.xml"/><Relationship Id="rId26" Type="http://schemas.openxmlformats.org/officeDocument/2006/relationships/footer" Target="footer6.xml"/><Relationship Id="rId27" Type="http://schemas.openxmlformats.org/officeDocument/2006/relationships/header" Target="header12.xml"/><Relationship Id="rId28" Type="http://schemas.openxmlformats.org/officeDocument/2006/relationships/image" Target="media/image3.png"/><Relationship Id="rId29" Type="http://schemas.openxmlformats.org/officeDocument/2006/relationships/hyperlink" Target="http://www.muhimbi.com/products/pdf-converter-for-sharepoint.aspx"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hyperlink" Target="http://www.boostsolutions.com/sharepoint-pdf-converter.html" TargetMode="External"/><Relationship Id="rId31" Type="http://schemas.openxmlformats.org/officeDocument/2006/relationships/hyperlink" Target="http://www.k2c.com/products/word-to-pdf-convertion-SharePoint.html" TargetMode="External"/><Relationship Id="rId32" Type="http://schemas.openxmlformats.org/officeDocument/2006/relationships/hyperlink" Target="http://www.aspose.com/products/total/sharepoint" TargetMode="Externa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4.png"/><Relationship Id="rId34" Type="http://schemas.openxmlformats.org/officeDocument/2006/relationships/image" Target="media/image5.png"/><Relationship Id="rId35" Type="http://schemas.openxmlformats.org/officeDocument/2006/relationships/fontTable" Target="fontTable.xml"/><Relationship Id="rId36" Type="http://schemas.microsoft.com/office/2011/relationships/people" Target="people.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header" Target="header6.xml"/><Relationship Id="rId19" Type="http://schemas.openxmlformats.org/officeDocument/2006/relationships/header" Target="header7.xml"/><Relationship Id="rId37" Type="http://schemas.openxmlformats.org/officeDocument/2006/relationships/theme" Target="theme/theme1.xml"/></Relationships>
</file>

<file path=word/_rels/header11.xml.rels><?xml version="1.0" encoding="UTF-8" standalone="yes"?>
<Relationships xmlns="http://schemas.openxmlformats.org/package/2006/relationships"><Relationship Id="rId1" Type="http://schemas.openxmlformats.org/officeDocument/2006/relationships/image" Target="media/image2.tiff"/></Relationships>
</file>

<file path=word/_rels/header12.xml.rels><?xml version="1.0" encoding="UTF-8" standalone="yes"?>
<Relationships xmlns="http://schemas.openxmlformats.org/package/2006/relationships"><Relationship Id="rId1" Type="http://schemas.openxmlformats.org/officeDocument/2006/relationships/image" Target="media/image2.tiff"/></Relationships>
</file>

<file path=word/_rels/header2.xml.rels><?xml version="1.0" encoding="UTF-8" standalone="yes"?>
<Relationships xmlns="http://schemas.openxmlformats.org/package/2006/relationships"><Relationship Id="rId1" Type="http://schemas.openxmlformats.org/officeDocument/2006/relationships/image" Target="media/image2.tiff"/></Relationships>
</file>

<file path=word/_rels/header5.xml.rels><?xml version="1.0" encoding="UTF-8" standalone="yes"?>
<Relationships xmlns="http://schemas.openxmlformats.org/package/2006/relationships"><Relationship Id="rId1" Type="http://schemas.openxmlformats.org/officeDocument/2006/relationships/image" Target="media/image2.tiff"/></Relationships>
</file>

<file path=word/_rels/header6.xml.rels><?xml version="1.0" encoding="UTF-8" standalone="yes"?>
<Relationships xmlns="http://schemas.openxmlformats.org/package/2006/relationships"><Relationship Id="rId1" Type="http://schemas.openxmlformats.org/officeDocument/2006/relationships/image" Target="media/image2.tiff"/></Relationships>
</file>

<file path=word/_rels/header8.xml.rels><?xml version="1.0" encoding="UTF-8" standalone="yes"?>
<Relationships xmlns="http://schemas.openxmlformats.org/package/2006/relationships"><Relationship Id="rId1" Type="http://schemas.openxmlformats.org/officeDocument/2006/relationships/image" Target="media/image2.tiff"/></Relationships>
</file>

<file path=word/_rels/header9.xml.rels><?xml version="1.0" encoding="UTF-8" standalone="yes"?>
<Relationships xmlns="http://schemas.openxmlformats.org/package/2006/relationships"><Relationship Id="rId1" Type="http://schemas.openxmlformats.org/officeDocument/2006/relationships/image" Target="media/image2.tiff"/></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b:Source>
    <b:Tag>Mic16</b:Tag>
    <b:SourceType>InternetSite</b:SourceType>
    <b:Guid>{6AF85132-AECD-9F42-8C58-497928808290}</b:Guid>
    <b:Author>
      <b:Author>
        <b:Corporate>Microsoft</b:Corporate>
      </b:Author>
    </b:Author>
    <b:Title>Wat is SharePoint</b:Title>
    <b:InternetSiteTitle>Microsoft</b:InternetSiteTitle>
    <b:URL>https://support.office.com/nl-nl/article/Wat-is-SharePoint-97b915e6-651b-43b2-827d-fb25777f446f</b:URL>
    <b:YearAccessed>2016</b:YearAccessed>
    <b:MonthAccessed>September</b:MonthAccessed>
    <b:DayAccessed>19</b:DayAccessed>
    <b:Year>z.d.</b:Year>
    <b:RefOrder>8</b:RefOrder>
  </b:Source>
  <b:Source>
    <b:Tag>Jan15</b:Tag>
    <b:SourceType>InternetSite</b:SourceType>
    <b:Guid>{1825FA44-A192-B543-98D5-16C93850B82E}</b:Guid>
    <b:Author>
      <b:Author>
        <b:NameList>
          <b:Person>
            <b:Last>Capelleveen</b:Last>
            <b:First>Jan</b:First>
            <b:Middle>Willem van</b:Middle>
          </b:Person>
        </b:NameList>
      </b:Author>
    </b:Author>
    <b:Title>Wat is SharePoint</b:Title>
    <b:InternetSiteTitle>Anders samenwerken</b:InternetSiteTitle>
    <b:URL>http://www.anderssamenwerken.nl/productiviteit/wat-is-sharepoint.html</b:URL>
    <b:Year>2015</b:Year>
    <b:Month>Mei</b:Month>
    <b:Day>30</b:Day>
    <b:YearAccessed>2016</b:YearAccessed>
    <b:MonthAccessed>September</b:MonthAccessed>
    <b:DayAccessed>19</b:DayAccessed>
    <b:RefOrder>9</b:RefOrder>
  </b:Source>
  <b:Source>
    <b:Tag>ICTzd</b:Tag>
    <b:SourceType>InternetSite</b:SourceType>
    <b:Guid>{ED177767-B6FA-894C-A666-CD08929E7E2A}</b:Guid>
    <b:Author>
      <b:Author>
        <b:Corporate>ICT Portal</b:Corporate>
      </b:Author>
    </b:Author>
    <b:Title>Wat is een Document Management Systeem (DMS)?</b:Title>
    <b:InternetSiteTitle>ICT Portal</b:InternetSiteTitle>
    <b:URL>https://www.ictportal.nl/onderwerpen/document-management-systemen/wat-is-document-management-systeem-dms</b:URL>
    <b:Year>z.d.</b:Year>
    <b:YearAccessed>2016</b:YearAccessed>
    <b:MonthAccessed>September</b:MonthAccessed>
    <b:DayAccessed>19</b:DayAccessed>
    <b:RefOrder>10</b:RefOrder>
  </b:Source>
  <b:Source>
    <b:Tag>Harzd</b:Tag>
    <b:SourceType>InternetSite</b:SourceType>
    <b:Guid>{AB175450-527E-A947-A2E8-BDBF68A455C1}</b:Guid>
    <b:Author>
      <b:Author>
        <b:Corporate>Harmon.ie</b:Corporate>
      </b:Author>
    </b:Author>
    <b:Title>Features</b:Title>
    <b:InternetSiteTitle>Harmon.ie</b:InternetSiteTitle>
    <b:URL>https://harmon.ie/features</b:URL>
    <b:Year>z.d.</b:Year>
    <b:YearAccessed>2016</b:YearAccessed>
    <b:MonthAccessed>September</b:MonthAccessed>
    <b:DayAccessed>19</b:DayAccessed>
    <b:RefOrder>7</b:RefOrder>
  </b:Source>
  <b:Source>
    <b:Tag>Har16</b:Tag>
    <b:SourceType>InternetSite</b:SourceType>
    <b:Guid>{A3AD6E4B-DD9B-454D-B306-ACE5850A6547}</b:Guid>
    <b:Author>
      <b:Author>
        <b:Corporate>Harmon.ie</b:Corporate>
      </b:Author>
    </b:Author>
    <b:Title>Harmon.ie</b:Title>
    <b:InternetSiteTitle>Silverside</b:InternetSiteTitle>
    <b:URL>http://silverside.nl/partners/harmon-ie/</b:URL>
    <b:Year>2016</b:Year>
    <b:Month>September</b:Month>
    <b:Day>19</b:Day>
    <b:RefOrder>11</b:RefOrder>
  </b:Source>
  <b:Source>
    <b:Tag>Nic141</b:Tag>
    <b:SourceType>InternetSite</b:SourceType>
    <b:Guid>{4AF36F11-E8E3-4BFA-8683-BCC68621FAD6}</b:Guid>
    <b:Title>Harmon.ie</b:Title>
    <b:Year>2014</b:Year>
    <b:Author>
      <b:Author>
        <b:NameList>
          <b:Person>
            <b:Last>Vaars</b:Last>
            <b:First>Nicolette</b:First>
          </b:Person>
        </b:NameList>
      </b:Author>
    </b:Author>
    <b:InternetSiteTitle>Rve Projectmanagementbureau SharePoint</b:InternetSiteTitle>
    <b:Month>maart</b:Month>
    <b:Day>24</b:Day>
    <b:URL>http://pmb-sharepoint.basis.lan/Projecten/Help/Paginas/Harmon.aspx</b:URL>
    <b:RefOrder>12</b:RefOrder>
  </b:Source>
  <b:Source>
    <b:Tag>Gem3</b:Tag>
    <b:SourceType>InternetSite</b:SourceType>
    <b:Guid>{E2168FA7-5BA5-584C-AA49-373E2CB0C3D5}</b:Guid>
    <b:Author>
      <b:Author>
        <b:Corporate>Gemeente Amsterdam</b:Corporate>
      </b:Author>
    </b:Author>
    <b:InternetSiteTitle>Gemeente Amsterdam</b:InternetSiteTitle>
    <b:URL>https://www.amsterdam.nl/bestuur-organisatie/organisatie/</b:URL>
    <b:YearAccessed>2016</b:YearAccessed>
    <b:MonthAccessed>September</b:MonthAccessed>
    <b:DayAccessed>15</b:DayAccessed>
    <b:Year>z.d.</b:Year>
    <b:RefOrder>1</b:RefOrder>
  </b:Source>
  <b:Source>
    <b:Tag>Gemzd</b:Tag>
    <b:SourceType>InternetSite</b:SourceType>
    <b:Guid>{8B238734-F8C1-E94A-99D1-2F993896DFFA}</b:Guid>
    <b:Author>
      <b:Author>
        <b:Corporate>Gemeente Amsterdam</b:Corporate>
      </b:Author>
    </b:Author>
    <b:Title>Ruimte en Duurzaamheid</b:Title>
    <b:InternetSiteTitle>Amsterdam </b:InternetSiteTitle>
    <b:URL>https://www.amsterdam.nl/bestuur-organisatie/organisatie/ruimte-economie/ruimte-duurzaamheid/</b:URL>
    <b:Year>z.d.</b:Year>
    <b:YearAccessed>21</b:YearAccessed>
    <b:MonthAccessed>09</b:MonthAccessed>
    <b:DayAccessed>2016</b:DayAccessed>
    <b:RefOrder>4</b:RefOrder>
  </b:Source>
  <b:Source>
    <b:Tag>Muhzd</b:Tag>
    <b:SourceType>InternetSite</b:SourceType>
    <b:Guid>{F44EC245-3B8A-D548-9EFF-1D73DA14780C}</b:Guid>
    <b:Author>
      <b:Author>
        <b:Corporate>Muhimbi</b:Corporate>
      </b:Author>
    </b:Author>
    <b:Title>PDF Converter for SharePoint</b:Title>
    <b:InternetSiteTitle>Muhimbi</b:InternetSiteTitle>
    <b:URL>http://www.muhimbi.com/Products/PDF-Converter-for-SharePoint.aspx</b:URL>
    <b:Year>z.d.</b:Year>
    <b:YearAccessed>2016</b:YearAccessed>
    <b:MonthAccessed>September</b:MonthAccessed>
    <b:DayAccessed>26</b:DayAccessed>
    <b:RefOrder>13</b:RefOrder>
  </b:Source>
  <b:Source>
    <b:Tag>Cer14</b:Tag>
    <b:SourceType>DocumentFromInternetSite</b:SourceType>
    <b:Guid>{A9863261-E0E8-4640-B69B-BB450FA8224F}</b:Guid>
    <b:Author>
      <b:Author>
        <b:Corporate>Cerios green B.V.</b:Corporate>
      </b:Author>
    </b:Author>
    <b:Title>Rapport zervers</b:Title>
    <b:InternetSiteTitle>Gemeente Amsterdam</b:InternetSiteTitle>
    <b:URL>https://www.amsterdam.nl/bestuur-organisatie/volg-beleid/agenda-duurzaamheid/publicaties-duurzaam/rapport-zervers/</b:URL>
    <b:Year>2014</b:Year>
    <b:YearAccessed>2016</b:YearAccessed>
    <b:MonthAccessed>September</b:MonthAccessed>
    <b:DayAccessed>26</b:DayAccessed>
    <b:RefOrder>14</b:RefOrder>
  </b:Source>
  <b:Source>
    <b:Tag>Gemzd1</b:Tag>
    <b:SourceType>InternetSite</b:SourceType>
    <b:Guid>{0036B248-3B96-604B-8F8F-94FC800CB6C5}</b:Guid>
    <b:Title>SharePoint</b:Title>
    <b:InternetSiteTitle>SharePoint Amsterdam</b:InternetSiteTitle>
    <b:URL>http://rd-sharepoint.amsterdam.nl/sites/sharepoint_dro/Paginas/default.aspx</b:URL>
    <b:Year>z.d.</b:Year>
    <b:YearAccessed>26</b:YearAccessed>
    <b:MonthAccessed>September</b:MonthAccessed>
    <b:DayAccessed>2016</b:DayAccessed>
    <b:Author>
      <b:Author>
        <b:Corporate>Gemeente Amsterdam</b:Corporate>
      </b:Author>
    </b:Author>
    <b:RefOrder>15</b:RefOrder>
  </b:Source>
  <b:Source>
    <b:Tag>Boozd</b:Tag>
    <b:SourceType>InternetSite</b:SourceType>
    <b:Guid>{7917C401-D579-1B46-B552-93BB405AE086}</b:Guid>
    <b:Author>
      <b:Author>
        <b:Corporate>Boostsolution</b:Corporate>
      </b:Author>
    </b:Author>
    <b:Title>SharePoint PDF Converter</b:Title>
    <b:InternetSiteTitle>Boostsolutions</b:InternetSiteTitle>
    <b:URL>http://www.boostsolutions.com/sharepoint-pdf-converter-specification.html</b:URL>
    <b:Year>z.d.</b:Year>
    <b:YearAccessed>2016</b:YearAccessed>
    <b:MonthAccessed>September</b:MonthAccessed>
    <b:DayAccessed>26</b:DayAccessed>
    <b:RefOrder>16</b:RefOrder>
  </b:Source>
  <b:Source>
    <b:Tag>Intzd</b:Tag>
    <b:SourceType>InternetSite</b:SourceType>
    <b:Guid>{34A5BC98-3A7E-164B-8D79-5E341CE9C7B8}</b:Guid>
    <b:Title>Decos</b:Title>
    <b:InternetSiteTitle>Intranet Gemeente Amsterdam</b:InternetSiteTitle>
    <b:URL>http://intranet.amsterdam.nl/decosoost/1-decos-algemeen/1-1-decos/</b:URL>
    <b:Year>z.d.</b:Year>
    <b:YearAccessed>2016</b:YearAccessed>
    <b:MonthAccessed>Septembet</b:MonthAccessed>
    <b:DayAccessed>28</b:DayAccessed>
    <b:Author>
      <b:Author>
        <b:Corporate>Intranet Gemeente Amsterdam</b:Corporate>
      </b:Author>
    </b:Author>
    <b:RefOrder>17</b:RefOrder>
  </b:Source>
  <b:Source>
    <b:Tag>Muhzd1</b:Tag>
    <b:SourceType>InternetSite</b:SourceType>
    <b:Guid>{6BD6D128-DFE8-0246-B74E-0C575F8FE783}</b:Guid>
    <b:Author>
      <b:Author>
        <b:Corporate>Muhimbi Online</b:Corporate>
      </b:Author>
    </b:Author>
    <b:InternetSiteTitle>Muhimbi Online</b:InternetSiteTitle>
    <b:URL>http://www.muhimbi-online.com</b:URL>
    <b:Year>z.d.</b:Year>
    <b:YearAccessed>2016</b:YearAccessed>
    <b:MonthAccessed>Oktober</b:MonthAccessed>
    <b:DayAccessed>13</b:DayAccessed>
    <b:RefOrder>18</b:RefOrder>
  </b:Source>
  <b:Source>
    <b:Tag>Boozd1</b:Tag>
    <b:SourceType>InternetSite</b:SourceType>
    <b:Guid>{C040203C-39EF-1E4D-BB80-9DA7AA4DE0FE}</b:Guid>
    <b:Author>
      <b:Author>
        <b:Corporate>Boostsolution</b:Corporate>
      </b:Author>
    </b:Author>
    <b:InternetSiteTitle>Boostsolution</b:InternetSiteTitle>
    <b:URL>http://www.boostsolutions.com/sharepoint-pdf-converter.html</b:URL>
    <b:Year>z.d.</b:Year>
    <b:YearAccessed>2016</b:YearAccessed>
    <b:MonthAccessed>Oktober</b:MonthAccessed>
    <b:DayAccessed>13</b:DayAccessed>
    <b:RefOrder>19</b:RefOrder>
  </b:Source>
  <b:Source>
    <b:Tag>Codzd</b:Tag>
    <b:SourceType>InternetSite</b:SourceType>
    <b:Guid>{595A46C2-4240-D240-A9BD-41BB5734793B}</b:Guid>
    <b:Author>
      <b:Author>
        <b:Corporate>Codeplex</b:Corporate>
      </b:Author>
    </b:Author>
    <b:Title>Codeplex</b:Title>
    <b:InternetSiteTitle>SP Word Top DF Converter</b:InternetSiteTitle>
    <b:URL>https://spwordtopdfconverter.codeplex.com</b:URL>
    <b:Year>z.d.</b:Year>
    <b:YearAccessed>2016</b:YearAccessed>
    <b:MonthAccessed>Oktober</b:MonthAccessed>
    <b:DayAccessed>13</b:DayAccessed>
    <b:RefOrder>20</b:RefOrder>
  </b:Source>
  <b:Source>
    <b:Tag>K2Czd</b:Tag>
    <b:SourceType>InternetSite</b:SourceType>
    <b:Guid>{D422BAEA-2E97-D14D-811E-7A9F604C8836}</b:Guid>
    <b:Author>
      <b:Author>
        <b:Corporate>K2C</b:Corporate>
      </b:Author>
    </b:Author>
    <b:Title>Word to PDF Convertion SharePoint</b:Title>
    <b:InternetSiteTitle>K2C</b:InternetSiteTitle>
    <b:URL>http://www.k2c.com/products/word-to-pdf-convertion-SharePoint.html</b:URL>
    <b:Year>z.d.</b:Year>
    <b:YearAccessed>2016</b:YearAccessed>
    <b:MonthAccessed>Oktober</b:MonthAccessed>
    <b:DayAccessed>14</b:DayAccessed>
    <b:RefOrder>21</b:RefOrder>
  </b:Source>
  <b:Source>
    <b:Tag>Aspzd</b:Tag>
    <b:SourceType>InternetSite</b:SourceType>
    <b:Guid>{A22338CF-86A0-F64C-BDCD-621721638BB7}</b:Guid>
    <b:Author>
      <b:Author>
        <b:Corporate>Aspose</b:Corporate>
      </b:Author>
    </b:Author>
    <b:Title>SharePoint</b:Title>
    <b:InternetSiteTitle>Aspose</b:InternetSiteTitle>
    <b:URL>http://www.aspose.com/products/pdf/sharepoint</b:URL>
    <b:Year>z.d.</b:Year>
    <b:YearAccessed>2016</b:YearAccessed>
    <b:MonthAccessed>Oktober</b:MonthAccessed>
    <b:DayAccessed>14</b:DayAccessed>
    <b:RefOrder>22</b:RefOrder>
  </b:Source>
  <b:Source>
    <b:Tag>Gerzd</b:Tag>
    <b:SourceType>InternetSite</b:SourceType>
    <b:Guid>{34BC787E-0D9C-C248-9A75-3B4DB17061C4}</b:Guid>
    <b:Author>
      <b:Author>
        <b:NameList>
          <b:Person>
            <b:Last>Zwagerman</b:Last>
            <b:First>Gert</b:First>
          </b:Person>
        </b:NameList>
      </b:Author>
    </b:Author>
    <b:Title>Referenties</b:Title>
    <b:InternetSiteTitle>Docfactory</b:InternetSiteTitle>
    <b:URL>http://www.docfactory.nl/referenties#PMB_Amsterdam</b:URL>
    <b:Year>z.d.</b:Year>
    <b:YearAccessed>2016</b:YearAccessed>
    <b:MonthAccessed>Oktober</b:MonthAccessed>
    <b:DayAccessed>14</b:DayAccessed>
    <b:RefOrder>23</b:RefOrder>
  </b:Source>
  <b:Source>
    <b:Tag>Gem16</b:Tag>
    <b:SourceType>InternetSite</b:SourceType>
    <b:Guid>{10577051-17F2-3E44-9A8E-B3278C9EAFA9}</b:Guid>
    <b:Author>
      <b:Author>
        <b:Corporate>Gemeente Amsterdam</b:Corporate>
      </b:Author>
    </b:Author>
    <b:URL>https://www.amsterdam.nl/bestuur-organisatie/organisatie/ruimte-economie/</b:URL>
    <b:YearAccessed>2016</b:YearAccessed>
    <b:MonthAccessed>September</b:MonthAccessed>
    <b:DayAccessed>16</b:DayAccessed>
    <b:Year>z.d.</b:Year>
    <b:RefOrder>2</b:RefOrder>
  </b:Source>
  <b:Source>
    <b:Tag>Gem164</b:Tag>
    <b:SourceType>InternetSite</b:SourceType>
    <b:Guid>{48E648BB-8363-514E-A75D-B82D76AE6818}</b:Guid>
    <b:Author>
      <b:Author>
        <b:Corporate>Gemeente Amsterdam</b:Corporate>
      </b:Author>
    </b:Author>
    <b:Title>Gemeente Amsterdam</b:Title>
    <b:InternetSiteTitle>OIS.Amsterdam</b:InternetSiteTitle>
    <b:URL>http://www.ois.amsterdam.nl/feiten-en-cijfers/</b:URL>
    <b:YearAccessed>2016</b:YearAccessed>
    <b:MonthAccessed>11</b:MonthAccessed>
    <b:DayAccessed>14</b:DayAccessed>
    <b:RefOrder>24</b:RefOrder>
  </b:Source>
  <b:Source>
    <b:Tag>Gem165</b:Tag>
    <b:SourceType>InternetSite</b:SourceType>
    <b:Guid>{CEFCEB47-24FC-3743-8020-FBBC2177A9A9}</b:Guid>
    <b:Author>
      <b:Author>
        <b:Corporate>Gemeente Amsterdam</b:Corporate>
      </b:Author>
    </b:Author>
    <b:Title>Gemeente Amsterdam</b:Title>
    <b:InternetSiteTitle>Over Amsterdam</b:InternetSiteTitle>
    <b:URL>https://www.amsterdam.nl/toerisme-vrije-tijd/over-amsterdam/</b:URL>
    <b:YearAccessed>2016</b:YearAccessed>
    <b:MonthAccessed>11</b:MonthAccessed>
    <b:DayAccessed>14</b:DayAccessed>
    <b:RefOrder>25</b:RefOrder>
  </b:Source>
  <b:Source>
    <b:Tag>Muhzd2</b:Tag>
    <b:SourceType>InternetSite</b:SourceType>
    <b:Guid>{9B3681BA-398E-AC46-BDAF-29074FBB65E6}</b:Guid>
    <b:Author>
      <b:Author>
        <b:Corporate>Muhimbi</b:Corporate>
      </b:Author>
    </b:Author>
    <b:Title>Pdf Converter for SharePoint</b:Title>
    <b:InternetSiteTitle>Muhimbi</b:InternetSiteTitle>
    <b:URL>http://www.muhimbi.com/products/pdf-converter-for-sharepoint.aspx </b:URL>
    <b:Year>z.d.</b:Year>
    <b:YearAccessed>2016</b:YearAccessed>
    <b:MonthAccessed>Oktober</b:MonthAccessed>
    <b:DayAccessed>13</b:DayAccessed>
    <b:RefOrder>26</b:RefOrder>
  </b:Source>
  <b:Source>
    <b:Tag>Boozd2</b:Tag>
    <b:SourceType>InternetSite</b:SourceType>
    <b:Guid>{6FEC1EBE-88F9-2F46-B95A-4AF729BBA58F}</b:Guid>
    <b:Author>
      <b:Author>
        <b:Corporate>Boost Solutions</b:Corporate>
      </b:Author>
    </b:Author>
    <b:Title>SharePoint PDF Converter</b:Title>
    <b:InternetSiteTitle>Boost Solutions</b:InternetSiteTitle>
    <b:URL>http://www.boostsolutions.com/sharepoint-pdf-converter.html </b:URL>
    <b:Year>z.d.</b:Year>
    <b:YearAccessed>2016</b:YearAccessed>
    <b:MonthAccessed>Oktober</b:MonthAccessed>
    <b:DayAccessed>13</b:DayAccessed>
    <b:RefOrder>27</b:RefOrder>
  </b:Source>
  <b:Source>
    <b:Tag>K2Czd1</b:Tag>
    <b:SourceType>InternetSite</b:SourceType>
    <b:Guid>{9A8CF22F-97CA-3642-B36A-9BDB36DDEABA}</b:Guid>
    <b:Author>
      <b:Author>
        <b:Corporate>K2C</b:Corporate>
      </b:Author>
    </b:Author>
    <b:Title>Word to pdf Convertion SharePoint</b:Title>
    <b:InternetSiteTitle>K2C</b:InternetSiteTitle>
    <b:URL>http://www.k2c.com/products/word-to-pdf-convertion-SharePoint.html </b:URL>
    <b:Year>z.d.</b:Year>
    <b:YearAccessed>2016</b:YearAccessed>
    <b:MonthAccessed>Oktober</b:MonthAccessed>
    <b:DayAccessed>13</b:DayAccessed>
    <b:RefOrder>28</b:RefOrder>
  </b:Source>
  <b:Source>
    <b:Tag>Aspzd1</b:Tag>
    <b:SourceType>InternetSite</b:SourceType>
    <b:Guid>{FDF097CE-C46A-B541-9592-D1E3C3431FAE}</b:Guid>
    <b:Author>
      <b:Author>
        <b:Corporate>Aspose</b:Corporate>
      </b:Author>
    </b:Author>
    <b:Title>SharePoint</b:Title>
    <b:InternetSiteTitle>Aspose</b:InternetSiteTitle>
    <b:Year>z.d.</b:Year>
    <b:YearAccessed>2016</b:YearAccessed>
    <b:MonthAccessed>Oktober</b:MonthAccessed>
    <b:DayAccessed>13</b:DayAccessed>
    <b:RefOrder>29</b:RefOrder>
  </b:Source>
  <b:Source>
    <b:Tag>Gemzd2</b:Tag>
    <b:SourceType>InternetSite</b:SourceType>
    <b:Guid>{7DEA46B4-4C36-2C4F-BB32-D944B084BE84}</b:Guid>
    <b:Author>
      <b:Author>
        <b:Corporate>Gemeente Amsterdam</b:Corporate>
      </b:Author>
    </b:Author>
    <b:Title>Projectmanagement</b:Title>
    <b:InternetSiteTitle>Amsterdam</b:InternetSiteTitle>
    <b:URL>https://www.amsterdam.nl/bestuur-organisatie/organisatie/ruimte-economie/projectmanagement/</b:URL>
    <b:Year>z.d.</b:Year>
    <b:YearAccessed>21</b:YearAccessed>
    <b:MonthAccessed>09</b:MonthAccessed>
    <b:DayAccessed>2016</b:DayAccessed>
    <b:RefOrder>3</b:RefOrder>
  </b:Source>
  <b:Source>
    <b:Tag>Gemzd3</b:Tag>
    <b:SourceType>InternetSite</b:SourceType>
    <b:Guid>{37345476-0B7A-8245-B810-E61438A06503}</b:Guid>
    <b:Author>
      <b:Author>
        <b:Corporate>Gemeente Amsterdam</b:Corporate>
      </b:Author>
    </b:Author>
    <b:Title>Informatievooziening</b:Title>
    <b:InternetSiteTitle>Intranet Gemeente Amsterdam</b:InternetSiteTitle>
    <b:URL>http://intranet.amsterdam.nl/kennis-beleid/bedrijfsvoering/informatie/</b:URL>
    <b:Year>z.d.</b:Year>
    <b:YearAccessed>21</b:YearAccessed>
    <b:MonthAccessed>09</b:MonthAccessed>
    <b:DayAccessed>2016</b:DayAccessed>
    <b:RefOrder>5</b:RefOrder>
  </b:Source>
  <b:Source>
    <b:Tag>Aguzd</b:Tag>
    <b:SourceType>DocumentFromInternetSite</b:SourceType>
    <b:Guid>{CF5CF261-9813-EF4E-A10F-F23B82CE8DEA}</b:Guid>
    <b:Title>SharePoint uitleg</b:Title>
    <b:InternetSiteTitle>Intranet Gemeente Amsterdam</b:InternetSiteTitle>
    <b:URL>http://intranet.amsterdam.nl/publish/pages/634823/starterspakket_sharepoint_gebruikers1.pdf</b:URL>
    <b:Year>2016</b:Year>
    <b:YearAccessed>2016</b:YearAccessed>
    <b:MonthAccessed>September</b:MonthAccessed>
    <b:DayAccessed>28</b:DayAccessed>
    <b:Author>
      <b:Author>
        <b:NameList>
          <b:Person>
            <b:Last>Jonkers</b:Last>
            <b:First>Agus</b:First>
          </b:Person>
        </b:NameList>
      </b:Author>
    </b:Author>
    <b:RefOrder>6</b:RefOrder>
  </b:Source>
  <b:Source>
    <b:Tag>Muhzd3</b:Tag>
    <b:SourceType>InternetSite</b:SourceType>
    <b:Guid>{D19076CB-4330-FF4E-9088-C3C481FED6FA}</b:Guid>
    <b:Author>
      <b:Author>
        <b:Corporate>Muhimbi</b:Corporate>
      </b:Author>
    </b:Author>
    <b:Title>Muhimbi</b:Title>
    <b:InternetSiteTitle>Muhimbi</b:InternetSiteTitle>
    <b:URL>http://www.muhimbi.com/default.aspx</b:URL>
    <b:Year>z.d.</b:Year>
    <b:YearAccessed>11</b:YearAccessed>
    <b:MonthAccessed>11</b:MonthAccessed>
    <b:DayAccessed>2016</b:DayAccessed>
    <b:RefOrder>30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31F6D9-52FD-F64B-B3EE-3350F19F5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6772</Words>
  <Characters>37247</Characters>
  <Application>Microsoft Macintosh Word</Application>
  <DocSecurity>0</DocSecurity>
  <Lines>310</Lines>
  <Paragraphs>87</Paragraphs>
  <ScaleCrop>false</ScaleCrop>
  <HeadingPairs>
    <vt:vector size="2" baseType="variant">
      <vt:variant>
        <vt:lpstr>Titel</vt:lpstr>
      </vt:variant>
      <vt:variant>
        <vt:i4>1</vt:i4>
      </vt:variant>
    </vt:vector>
  </HeadingPairs>
  <TitlesOfParts>
    <vt:vector size="1" baseType="lpstr">
      <vt:lpstr>Onderzoek naar een nieuw software extensie</vt:lpstr>
    </vt:vector>
  </TitlesOfParts>
  <Company>Dienst Ruimtelijke Ordening</Company>
  <LinksUpToDate>false</LinksUpToDate>
  <CharactersWithSpaces>43932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Onderzoek naar een nieuw software extensie</dc:title>
  <dc:subject>Hogeschool van Amsterdam | Business IT &amp; Management </dc:subject>
  <dc:creator>Yusuf Deniz – 15 September 2016</dc:creator>
  <cp:keywords/>
  <dc:description/>
  <cp:lastModifiedBy>Yusuf Deniz</cp:lastModifiedBy>
  <cp:revision>3</cp:revision>
  <cp:lastPrinted>2016-12-18T18:02:00Z</cp:lastPrinted>
  <dcterms:created xsi:type="dcterms:W3CDTF">2016-12-18T18:02:00Z</dcterms:created>
  <dcterms:modified xsi:type="dcterms:W3CDTF">2016-12-18T18:05:00Z</dcterms:modified>
</cp:coreProperties>
</file>